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280EE5CE" w:rsidR="00817F2B" w:rsidRDefault="00817F2B" w:rsidP="007D2F4B">
      <w:pPr>
        <w:spacing w:line="480" w:lineRule="auto"/>
        <w:jc w:val="center"/>
        <w:rPr>
          <w:i/>
          <w:sz w:val="28"/>
          <w:szCs w:val="28"/>
        </w:rPr>
      </w:pPr>
      <w:r w:rsidRPr="00E5040A">
        <w:rPr>
          <w:i/>
          <w:sz w:val="28"/>
          <w:szCs w:val="28"/>
        </w:rPr>
        <w:t>Jean</w:t>
      </w:r>
      <w:r w:rsidR="00230418">
        <w:rPr>
          <w:i/>
          <w:sz w:val="28"/>
          <w:szCs w:val="28"/>
        </w:rPr>
        <w:t xml:space="preserve"> Fernando</w:t>
      </w:r>
      <w:r w:rsidRPr="00E5040A">
        <w:rPr>
          <w:i/>
          <w:sz w:val="28"/>
          <w:szCs w:val="28"/>
        </w:rPr>
        <w:t xml:space="preserve">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421BE60D" w:rsidR="00817F2B" w:rsidRPr="00817F2B" w:rsidRDefault="00817F2B" w:rsidP="007D2F4B">
      <w:pPr>
        <w:spacing w:line="480" w:lineRule="auto"/>
        <w:jc w:val="center"/>
        <w:rPr>
          <w:sz w:val="28"/>
          <w:szCs w:val="28"/>
        </w:rPr>
      </w:pPr>
      <w:r w:rsidRPr="00817F2B">
        <w:rPr>
          <w:sz w:val="28"/>
          <w:szCs w:val="28"/>
        </w:rPr>
        <w:t xml:space="preserve">Jean </w:t>
      </w:r>
      <w:r w:rsidR="00230418">
        <w:rPr>
          <w:sz w:val="28"/>
          <w:szCs w:val="28"/>
        </w:rPr>
        <w:t xml:space="preserve">Fernando </w:t>
      </w:r>
      <w:r w:rsidRPr="00817F2B">
        <w:rPr>
          <w:sz w:val="28"/>
          <w:szCs w:val="28"/>
        </w:rPr>
        <w:t>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24DB0635" w:rsidR="00E515F3" w:rsidRDefault="0075180E" w:rsidP="007D2F4B">
      <w:pPr>
        <w:spacing w:line="480" w:lineRule="auto"/>
        <w:jc w:val="center"/>
        <w:rPr>
          <w:sz w:val="28"/>
          <w:szCs w:val="28"/>
        </w:rPr>
      </w:pPr>
      <w:r>
        <w:rPr>
          <w:sz w:val="28"/>
          <w:szCs w:val="28"/>
        </w:rPr>
        <w:lastRenderedPageBreak/>
        <w:t>Jean</w:t>
      </w:r>
      <w:r w:rsidR="00230418">
        <w:rPr>
          <w:sz w:val="28"/>
          <w:szCs w:val="28"/>
        </w:rPr>
        <w:t xml:space="preserve"> Fernando</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4A490862" w:rsidR="00E515F3" w:rsidRDefault="00E5040A" w:rsidP="007D2F4B">
      <w:pPr>
        <w:spacing w:line="480" w:lineRule="auto"/>
        <w:jc w:val="left"/>
        <w:rPr>
          <w:sz w:val="20"/>
          <w:szCs w:val="20"/>
        </w:rPr>
      </w:pPr>
      <w:r>
        <w:rPr>
          <w:sz w:val="20"/>
          <w:szCs w:val="20"/>
        </w:rPr>
        <w:t xml:space="preserve">Prof. Dr. Jean </w:t>
      </w:r>
      <w:r w:rsidR="00950DF6">
        <w:rPr>
          <w:sz w:val="20"/>
          <w:szCs w:val="20"/>
        </w:rPr>
        <w:t xml:space="preserve">Carlo Rossa </w:t>
      </w:r>
      <w:r>
        <w:rPr>
          <w:sz w:val="20"/>
          <w:szCs w:val="20"/>
        </w:rPr>
        <w:t>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438ACFA9" w:rsidR="00E515F3" w:rsidRPr="00E5040A" w:rsidRDefault="00E5040A" w:rsidP="007D2F4B">
      <w:pPr>
        <w:spacing w:line="480" w:lineRule="auto"/>
        <w:jc w:val="left"/>
        <w:rPr>
          <w:sz w:val="20"/>
          <w:szCs w:val="20"/>
        </w:rPr>
      </w:pPr>
      <w:r w:rsidRPr="00E5040A">
        <w:rPr>
          <w:sz w:val="20"/>
          <w:szCs w:val="20"/>
        </w:rPr>
        <w:t>Prof. Dr. Raul</w:t>
      </w:r>
      <w:r w:rsidR="00950DF6">
        <w:rPr>
          <w:sz w:val="20"/>
          <w:szCs w:val="20"/>
        </w:rPr>
        <w:t xml:space="preserve"> Sidnei</w:t>
      </w:r>
      <w:r w:rsidRPr="00E5040A">
        <w:rPr>
          <w:sz w:val="20"/>
          <w:szCs w:val="20"/>
        </w:rPr>
        <w:t xml:space="preserve">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453DEDE7" w14:textId="77777777" w:rsidR="00FC26A2" w:rsidRPr="00771B2A" w:rsidRDefault="00792EFE">
          <w:pPr>
            <w:pStyle w:val="Sumrio2"/>
            <w:rPr>
              <w:rFonts w:asciiTheme="minorHAnsi" w:eastAsiaTheme="minorEastAsia" w:hAnsiTheme="minorHAnsi" w:cstheme="minorBidi"/>
              <w:b w:val="0"/>
              <w:sz w:val="22"/>
              <w:szCs w:val="22"/>
              <w:lang w:eastAsia="en-US"/>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FC26A2">
            <w:t>1 Introdução</w:t>
          </w:r>
          <w:r w:rsidR="00FC26A2">
            <w:tab/>
          </w:r>
          <w:r w:rsidR="00FC26A2">
            <w:fldChar w:fldCharType="begin"/>
          </w:r>
          <w:r w:rsidR="00FC26A2">
            <w:instrText xml:space="preserve"> PAGEREF _Toc23089926 \h </w:instrText>
          </w:r>
          <w:r w:rsidR="00FC26A2">
            <w:fldChar w:fldCharType="separate"/>
          </w:r>
          <w:r w:rsidR="007330E5">
            <w:t>13</w:t>
          </w:r>
          <w:r w:rsidR="00FC26A2">
            <w:fldChar w:fldCharType="end"/>
          </w:r>
        </w:p>
        <w:p w14:paraId="73DC9793"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1.1 Objetivos do Trabalho</w:t>
          </w:r>
          <w:r>
            <w:rPr>
              <w:noProof/>
            </w:rPr>
            <w:tab/>
          </w:r>
          <w:r>
            <w:rPr>
              <w:noProof/>
            </w:rPr>
            <w:fldChar w:fldCharType="begin"/>
          </w:r>
          <w:r>
            <w:rPr>
              <w:noProof/>
            </w:rPr>
            <w:instrText xml:space="preserve"> PAGEREF _Toc23089927 \h </w:instrText>
          </w:r>
          <w:r>
            <w:rPr>
              <w:noProof/>
            </w:rPr>
          </w:r>
          <w:r>
            <w:rPr>
              <w:noProof/>
            </w:rPr>
            <w:fldChar w:fldCharType="separate"/>
          </w:r>
          <w:r w:rsidR="007330E5">
            <w:rPr>
              <w:noProof/>
            </w:rPr>
            <w:t>16</w:t>
          </w:r>
          <w:r>
            <w:rPr>
              <w:noProof/>
            </w:rPr>
            <w:fldChar w:fldCharType="end"/>
          </w:r>
        </w:p>
        <w:p w14:paraId="70AFC861"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1.1.1 Objetivo Geral</w:t>
          </w:r>
          <w:r>
            <w:rPr>
              <w:noProof/>
            </w:rPr>
            <w:tab/>
          </w:r>
          <w:r>
            <w:rPr>
              <w:noProof/>
            </w:rPr>
            <w:fldChar w:fldCharType="begin"/>
          </w:r>
          <w:r>
            <w:rPr>
              <w:noProof/>
            </w:rPr>
            <w:instrText xml:space="preserve"> PAGEREF _Toc23089928 \h </w:instrText>
          </w:r>
          <w:r>
            <w:rPr>
              <w:noProof/>
            </w:rPr>
          </w:r>
          <w:r>
            <w:rPr>
              <w:noProof/>
            </w:rPr>
            <w:fldChar w:fldCharType="separate"/>
          </w:r>
          <w:r w:rsidR="007330E5">
            <w:rPr>
              <w:noProof/>
            </w:rPr>
            <w:t>16</w:t>
          </w:r>
          <w:r>
            <w:rPr>
              <w:noProof/>
            </w:rPr>
            <w:fldChar w:fldCharType="end"/>
          </w:r>
        </w:p>
        <w:p w14:paraId="22A71352"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1.1.2 Objetivos Específicos</w:t>
          </w:r>
          <w:r>
            <w:rPr>
              <w:noProof/>
            </w:rPr>
            <w:tab/>
          </w:r>
          <w:r>
            <w:rPr>
              <w:noProof/>
            </w:rPr>
            <w:fldChar w:fldCharType="begin"/>
          </w:r>
          <w:r>
            <w:rPr>
              <w:noProof/>
            </w:rPr>
            <w:instrText xml:space="preserve"> PAGEREF _Toc23089929 \h </w:instrText>
          </w:r>
          <w:r>
            <w:rPr>
              <w:noProof/>
            </w:rPr>
          </w:r>
          <w:r>
            <w:rPr>
              <w:noProof/>
            </w:rPr>
            <w:fldChar w:fldCharType="separate"/>
          </w:r>
          <w:r w:rsidR="007330E5">
            <w:rPr>
              <w:noProof/>
            </w:rPr>
            <w:t>16</w:t>
          </w:r>
          <w:r>
            <w:rPr>
              <w:noProof/>
            </w:rPr>
            <w:fldChar w:fldCharType="end"/>
          </w:r>
        </w:p>
        <w:p w14:paraId="7E9D01C8"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1.2 Restrições do escopo</w:t>
          </w:r>
          <w:r>
            <w:rPr>
              <w:noProof/>
            </w:rPr>
            <w:tab/>
          </w:r>
          <w:r>
            <w:rPr>
              <w:noProof/>
            </w:rPr>
            <w:fldChar w:fldCharType="begin"/>
          </w:r>
          <w:r>
            <w:rPr>
              <w:noProof/>
            </w:rPr>
            <w:instrText xml:space="preserve"> PAGEREF _Toc23089930 \h </w:instrText>
          </w:r>
          <w:r>
            <w:rPr>
              <w:noProof/>
            </w:rPr>
          </w:r>
          <w:r>
            <w:rPr>
              <w:noProof/>
            </w:rPr>
            <w:fldChar w:fldCharType="separate"/>
          </w:r>
          <w:r w:rsidR="007330E5">
            <w:rPr>
              <w:noProof/>
            </w:rPr>
            <w:t>17</w:t>
          </w:r>
          <w:r>
            <w:rPr>
              <w:noProof/>
            </w:rPr>
            <w:fldChar w:fldCharType="end"/>
          </w:r>
        </w:p>
        <w:p w14:paraId="685A636B"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1.3 Método de pesquisa</w:t>
          </w:r>
          <w:r>
            <w:rPr>
              <w:noProof/>
            </w:rPr>
            <w:tab/>
          </w:r>
          <w:r>
            <w:rPr>
              <w:noProof/>
            </w:rPr>
            <w:fldChar w:fldCharType="begin"/>
          </w:r>
          <w:r>
            <w:rPr>
              <w:noProof/>
            </w:rPr>
            <w:instrText xml:space="preserve"> PAGEREF _Toc23089931 \h </w:instrText>
          </w:r>
          <w:r>
            <w:rPr>
              <w:noProof/>
            </w:rPr>
          </w:r>
          <w:r>
            <w:rPr>
              <w:noProof/>
            </w:rPr>
            <w:fldChar w:fldCharType="separate"/>
          </w:r>
          <w:r w:rsidR="007330E5">
            <w:rPr>
              <w:noProof/>
            </w:rPr>
            <w:t>17</w:t>
          </w:r>
          <w:r>
            <w:rPr>
              <w:noProof/>
            </w:rPr>
            <w:fldChar w:fldCharType="end"/>
          </w:r>
        </w:p>
        <w:p w14:paraId="6EA4F32F"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1.3.1 Técnicas</w:t>
          </w:r>
          <w:r>
            <w:rPr>
              <w:noProof/>
            </w:rPr>
            <w:tab/>
          </w:r>
          <w:r>
            <w:rPr>
              <w:noProof/>
            </w:rPr>
            <w:fldChar w:fldCharType="begin"/>
          </w:r>
          <w:r>
            <w:rPr>
              <w:noProof/>
            </w:rPr>
            <w:instrText xml:space="preserve"> PAGEREF _Toc23089932 \h </w:instrText>
          </w:r>
          <w:r>
            <w:rPr>
              <w:noProof/>
            </w:rPr>
          </w:r>
          <w:r>
            <w:rPr>
              <w:noProof/>
            </w:rPr>
            <w:fldChar w:fldCharType="separate"/>
          </w:r>
          <w:r w:rsidR="007330E5">
            <w:rPr>
              <w:noProof/>
            </w:rPr>
            <w:t>18</w:t>
          </w:r>
          <w:r>
            <w:rPr>
              <w:noProof/>
            </w:rPr>
            <w:fldChar w:fldCharType="end"/>
          </w:r>
        </w:p>
        <w:p w14:paraId="491240D1"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1.3.2 Etapas</w:t>
          </w:r>
          <w:r>
            <w:rPr>
              <w:noProof/>
            </w:rPr>
            <w:tab/>
          </w:r>
          <w:r>
            <w:rPr>
              <w:noProof/>
            </w:rPr>
            <w:fldChar w:fldCharType="begin"/>
          </w:r>
          <w:r>
            <w:rPr>
              <w:noProof/>
            </w:rPr>
            <w:instrText xml:space="preserve"> PAGEREF _Toc23089933 \h </w:instrText>
          </w:r>
          <w:r>
            <w:rPr>
              <w:noProof/>
            </w:rPr>
          </w:r>
          <w:r>
            <w:rPr>
              <w:noProof/>
            </w:rPr>
            <w:fldChar w:fldCharType="separate"/>
          </w:r>
          <w:r w:rsidR="007330E5">
            <w:rPr>
              <w:noProof/>
            </w:rPr>
            <w:t>19</w:t>
          </w:r>
          <w:r>
            <w:rPr>
              <w:noProof/>
            </w:rPr>
            <w:fldChar w:fldCharType="end"/>
          </w:r>
        </w:p>
        <w:p w14:paraId="5C4D7DBF"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1.4 Estrutura do Trabalho</w:t>
          </w:r>
          <w:r>
            <w:rPr>
              <w:noProof/>
            </w:rPr>
            <w:tab/>
          </w:r>
          <w:r>
            <w:rPr>
              <w:noProof/>
            </w:rPr>
            <w:fldChar w:fldCharType="begin"/>
          </w:r>
          <w:r>
            <w:rPr>
              <w:noProof/>
            </w:rPr>
            <w:instrText xml:space="preserve"> PAGEREF _Toc23089934 \h </w:instrText>
          </w:r>
          <w:r>
            <w:rPr>
              <w:noProof/>
            </w:rPr>
          </w:r>
          <w:r>
            <w:rPr>
              <w:noProof/>
            </w:rPr>
            <w:fldChar w:fldCharType="separate"/>
          </w:r>
          <w:r w:rsidR="007330E5">
            <w:rPr>
              <w:noProof/>
            </w:rPr>
            <w:t>22</w:t>
          </w:r>
          <w:r>
            <w:rPr>
              <w:noProof/>
            </w:rPr>
            <w:fldChar w:fldCharType="end"/>
          </w:r>
        </w:p>
        <w:p w14:paraId="23DDF0D7" w14:textId="77777777" w:rsidR="00FC26A2" w:rsidRPr="00771B2A" w:rsidRDefault="00FC26A2">
          <w:pPr>
            <w:pStyle w:val="Sumrio2"/>
            <w:rPr>
              <w:rFonts w:asciiTheme="minorHAnsi" w:eastAsiaTheme="minorEastAsia" w:hAnsiTheme="minorHAnsi" w:cstheme="minorBidi"/>
              <w:b w:val="0"/>
              <w:sz w:val="22"/>
              <w:szCs w:val="22"/>
              <w:lang w:eastAsia="en-US"/>
            </w:rPr>
          </w:pPr>
          <w:r>
            <w:t>2. Fundamentação Teórica</w:t>
          </w:r>
          <w:r>
            <w:tab/>
          </w:r>
          <w:r>
            <w:fldChar w:fldCharType="begin"/>
          </w:r>
          <w:r>
            <w:instrText xml:space="preserve"> PAGEREF _Toc23089935 \h </w:instrText>
          </w:r>
          <w:r>
            <w:fldChar w:fldCharType="separate"/>
          </w:r>
          <w:r w:rsidR="007330E5">
            <w:t>24</w:t>
          </w:r>
          <w:r>
            <w:fldChar w:fldCharType="end"/>
          </w:r>
        </w:p>
        <w:p w14:paraId="146D2387"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2.1 Usabilidade</w:t>
          </w:r>
          <w:r>
            <w:rPr>
              <w:noProof/>
            </w:rPr>
            <w:tab/>
          </w:r>
          <w:r>
            <w:rPr>
              <w:noProof/>
            </w:rPr>
            <w:fldChar w:fldCharType="begin"/>
          </w:r>
          <w:r>
            <w:rPr>
              <w:noProof/>
            </w:rPr>
            <w:instrText xml:space="preserve"> PAGEREF _Toc23089936 \h </w:instrText>
          </w:r>
          <w:r>
            <w:rPr>
              <w:noProof/>
            </w:rPr>
          </w:r>
          <w:r>
            <w:rPr>
              <w:noProof/>
            </w:rPr>
            <w:fldChar w:fldCharType="separate"/>
          </w:r>
          <w:r w:rsidR="007330E5">
            <w:rPr>
              <w:noProof/>
            </w:rPr>
            <w:t>24</w:t>
          </w:r>
          <w:r>
            <w:rPr>
              <w:noProof/>
            </w:rPr>
            <w:fldChar w:fldCharType="end"/>
          </w:r>
        </w:p>
        <w:p w14:paraId="39F8A718"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 xml:space="preserve">2.2 </w:t>
          </w:r>
          <w:r w:rsidRPr="008032D9">
            <w:rPr>
              <w:i/>
              <w:noProof/>
            </w:rPr>
            <w:t>Refactoring</w:t>
          </w:r>
          <w:r>
            <w:rPr>
              <w:noProof/>
            </w:rPr>
            <w:t xml:space="preserve"> de Usabilidade de </w:t>
          </w:r>
          <w:r w:rsidRPr="008032D9">
            <w:rPr>
              <w:i/>
              <w:noProof/>
            </w:rPr>
            <w:t>Software</w:t>
          </w:r>
          <w:r>
            <w:rPr>
              <w:noProof/>
            </w:rPr>
            <w:t xml:space="preserve"> </w:t>
          </w:r>
          <w:r w:rsidRPr="008032D9">
            <w:rPr>
              <w:i/>
              <w:noProof/>
            </w:rPr>
            <w:t>Web</w:t>
          </w:r>
          <w:r>
            <w:rPr>
              <w:noProof/>
            </w:rPr>
            <w:tab/>
          </w:r>
          <w:r>
            <w:rPr>
              <w:noProof/>
            </w:rPr>
            <w:fldChar w:fldCharType="begin"/>
          </w:r>
          <w:r>
            <w:rPr>
              <w:noProof/>
            </w:rPr>
            <w:instrText xml:space="preserve"> PAGEREF _Toc23089937 \h </w:instrText>
          </w:r>
          <w:r>
            <w:rPr>
              <w:noProof/>
            </w:rPr>
          </w:r>
          <w:r>
            <w:rPr>
              <w:noProof/>
            </w:rPr>
            <w:fldChar w:fldCharType="separate"/>
          </w:r>
          <w:r w:rsidR="007330E5">
            <w:rPr>
              <w:noProof/>
            </w:rPr>
            <w:t>28</w:t>
          </w:r>
          <w:r>
            <w:rPr>
              <w:noProof/>
            </w:rPr>
            <w:fldChar w:fldCharType="end"/>
          </w:r>
        </w:p>
        <w:p w14:paraId="132F0E47"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2.2.1 Detectar problemas de usabilidade</w:t>
          </w:r>
          <w:r>
            <w:rPr>
              <w:noProof/>
            </w:rPr>
            <w:tab/>
          </w:r>
          <w:r>
            <w:rPr>
              <w:noProof/>
            </w:rPr>
            <w:fldChar w:fldCharType="begin"/>
          </w:r>
          <w:r>
            <w:rPr>
              <w:noProof/>
            </w:rPr>
            <w:instrText xml:space="preserve"> PAGEREF _Toc23089938 \h </w:instrText>
          </w:r>
          <w:r>
            <w:rPr>
              <w:noProof/>
            </w:rPr>
          </w:r>
          <w:r>
            <w:rPr>
              <w:noProof/>
            </w:rPr>
            <w:fldChar w:fldCharType="separate"/>
          </w:r>
          <w:r w:rsidR="007330E5">
            <w:rPr>
              <w:noProof/>
            </w:rPr>
            <w:t>29</w:t>
          </w:r>
          <w:r>
            <w:rPr>
              <w:noProof/>
            </w:rPr>
            <w:fldChar w:fldCharType="end"/>
          </w:r>
        </w:p>
        <w:p w14:paraId="0F436302"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2.2.2 Mensurar o impacto da refatoração</w:t>
          </w:r>
          <w:r>
            <w:rPr>
              <w:noProof/>
            </w:rPr>
            <w:tab/>
          </w:r>
          <w:r>
            <w:rPr>
              <w:noProof/>
            </w:rPr>
            <w:fldChar w:fldCharType="begin"/>
          </w:r>
          <w:r>
            <w:rPr>
              <w:noProof/>
            </w:rPr>
            <w:instrText xml:space="preserve"> PAGEREF _Toc23089939 \h </w:instrText>
          </w:r>
          <w:r>
            <w:rPr>
              <w:noProof/>
            </w:rPr>
          </w:r>
          <w:r>
            <w:rPr>
              <w:noProof/>
            </w:rPr>
            <w:fldChar w:fldCharType="separate"/>
          </w:r>
          <w:r w:rsidR="007330E5">
            <w:rPr>
              <w:noProof/>
            </w:rPr>
            <w:t>29</w:t>
          </w:r>
          <w:r>
            <w:rPr>
              <w:noProof/>
            </w:rPr>
            <w:fldChar w:fldCharType="end"/>
          </w:r>
        </w:p>
        <w:p w14:paraId="2739F375"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 xml:space="preserve">2.3 Reengenharia de </w:t>
          </w:r>
          <w:r w:rsidRPr="008032D9">
            <w:rPr>
              <w:i/>
              <w:noProof/>
            </w:rPr>
            <w:t>Software</w:t>
          </w:r>
          <w:r>
            <w:rPr>
              <w:noProof/>
            </w:rPr>
            <w:tab/>
          </w:r>
          <w:r>
            <w:rPr>
              <w:noProof/>
            </w:rPr>
            <w:fldChar w:fldCharType="begin"/>
          </w:r>
          <w:r>
            <w:rPr>
              <w:noProof/>
            </w:rPr>
            <w:instrText xml:space="preserve"> PAGEREF _Toc23089940 \h </w:instrText>
          </w:r>
          <w:r>
            <w:rPr>
              <w:noProof/>
            </w:rPr>
          </w:r>
          <w:r>
            <w:rPr>
              <w:noProof/>
            </w:rPr>
            <w:fldChar w:fldCharType="separate"/>
          </w:r>
          <w:r w:rsidR="007330E5">
            <w:rPr>
              <w:noProof/>
            </w:rPr>
            <w:t>30</w:t>
          </w:r>
          <w:r>
            <w:rPr>
              <w:noProof/>
            </w:rPr>
            <w:fldChar w:fldCharType="end"/>
          </w:r>
        </w:p>
        <w:p w14:paraId="753D9E07"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2.4 Estética de Aplicações Web</w:t>
          </w:r>
          <w:r>
            <w:rPr>
              <w:noProof/>
            </w:rPr>
            <w:tab/>
          </w:r>
          <w:r>
            <w:rPr>
              <w:noProof/>
            </w:rPr>
            <w:fldChar w:fldCharType="begin"/>
          </w:r>
          <w:r>
            <w:rPr>
              <w:noProof/>
            </w:rPr>
            <w:instrText xml:space="preserve"> PAGEREF _Toc23089941 \h </w:instrText>
          </w:r>
          <w:r>
            <w:rPr>
              <w:noProof/>
            </w:rPr>
          </w:r>
          <w:r>
            <w:rPr>
              <w:noProof/>
            </w:rPr>
            <w:fldChar w:fldCharType="separate"/>
          </w:r>
          <w:r w:rsidR="007330E5">
            <w:rPr>
              <w:noProof/>
            </w:rPr>
            <w:t>32</w:t>
          </w:r>
          <w:r>
            <w:rPr>
              <w:noProof/>
            </w:rPr>
            <w:fldChar w:fldCharType="end"/>
          </w:r>
        </w:p>
        <w:p w14:paraId="57E45A2B"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2.5 Gerência de Projetos</w:t>
          </w:r>
          <w:r>
            <w:rPr>
              <w:noProof/>
            </w:rPr>
            <w:tab/>
          </w:r>
          <w:r>
            <w:rPr>
              <w:noProof/>
            </w:rPr>
            <w:fldChar w:fldCharType="begin"/>
          </w:r>
          <w:r>
            <w:rPr>
              <w:noProof/>
            </w:rPr>
            <w:instrText xml:space="preserve"> PAGEREF _Toc23089942 \h </w:instrText>
          </w:r>
          <w:r>
            <w:rPr>
              <w:noProof/>
            </w:rPr>
          </w:r>
          <w:r>
            <w:rPr>
              <w:noProof/>
            </w:rPr>
            <w:fldChar w:fldCharType="separate"/>
          </w:r>
          <w:r w:rsidR="007330E5">
            <w:rPr>
              <w:noProof/>
            </w:rPr>
            <w:t>34</w:t>
          </w:r>
          <w:r>
            <w:rPr>
              <w:noProof/>
            </w:rPr>
            <w:fldChar w:fldCharType="end"/>
          </w:r>
        </w:p>
        <w:p w14:paraId="6E64058D"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2.5.1 Projeto</w:t>
          </w:r>
          <w:r>
            <w:rPr>
              <w:noProof/>
            </w:rPr>
            <w:tab/>
          </w:r>
          <w:r>
            <w:rPr>
              <w:noProof/>
            </w:rPr>
            <w:fldChar w:fldCharType="begin"/>
          </w:r>
          <w:r>
            <w:rPr>
              <w:noProof/>
            </w:rPr>
            <w:instrText xml:space="preserve"> PAGEREF _Toc23089943 \h </w:instrText>
          </w:r>
          <w:r>
            <w:rPr>
              <w:noProof/>
            </w:rPr>
          </w:r>
          <w:r>
            <w:rPr>
              <w:noProof/>
            </w:rPr>
            <w:fldChar w:fldCharType="separate"/>
          </w:r>
          <w:r w:rsidR="007330E5">
            <w:rPr>
              <w:noProof/>
            </w:rPr>
            <w:t>34</w:t>
          </w:r>
          <w:r>
            <w:rPr>
              <w:noProof/>
            </w:rPr>
            <w:fldChar w:fldCharType="end"/>
          </w:r>
        </w:p>
        <w:p w14:paraId="0E35DB93"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2.5.2 Gerente de projetos</w:t>
          </w:r>
          <w:r>
            <w:rPr>
              <w:noProof/>
            </w:rPr>
            <w:tab/>
          </w:r>
          <w:r>
            <w:rPr>
              <w:noProof/>
            </w:rPr>
            <w:fldChar w:fldCharType="begin"/>
          </w:r>
          <w:r>
            <w:rPr>
              <w:noProof/>
            </w:rPr>
            <w:instrText xml:space="preserve"> PAGEREF _Toc23089944 \h </w:instrText>
          </w:r>
          <w:r>
            <w:rPr>
              <w:noProof/>
            </w:rPr>
          </w:r>
          <w:r>
            <w:rPr>
              <w:noProof/>
            </w:rPr>
            <w:fldChar w:fldCharType="separate"/>
          </w:r>
          <w:r w:rsidR="007330E5">
            <w:rPr>
              <w:noProof/>
            </w:rPr>
            <w:t>35</w:t>
          </w:r>
          <w:r>
            <w:rPr>
              <w:noProof/>
            </w:rPr>
            <w:fldChar w:fldCharType="end"/>
          </w:r>
        </w:p>
        <w:p w14:paraId="433558DD"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2.5.3 Gerenciamento de Projetos</w:t>
          </w:r>
          <w:r>
            <w:rPr>
              <w:noProof/>
            </w:rPr>
            <w:tab/>
          </w:r>
          <w:r>
            <w:rPr>
              <w:noProof/>
            </w:rPr>
            <w:fldChar w:fldCharType="begin"/>
          </w:r>
          <w:r>
            <w:rPr>
              <w:noProof/>
            </w:rPr>
            <w:instrText xml:space="preserve"> PAGEREF _Toc23089945 \h </w:instrText>
          </w:r>
          <w:r>
            <w:rPr>
              <w:noProof/>
            </w:rPr>
          </w:r>
          <w:r>
            <w:rPr>
              <w:noProof/>
            </w:rPr>
            <w:fldChar w:fldCharType="separate"/>
          </w:r>
          <w:r w:rsidR="007330E5">
            <w:rPr>
              <w:noProof/>
            </w:rPr>
            <w:t>37</w:t>
          </w:r>
          <w:r>
            <w:rPr>
              <w:noProof/>
            </w:rPr>
            <w:fldChar w:fldCharType="end"/>
          </w:r>
        </w:p>
        <w:p w14:paraId="709EF48B"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2.5.4 Ensino de Gerência de Projetos</w:t>
          </w:r>
          <w:r>
            <w:rPr>
              <w:noProof/>
            </w:rPr>
            <w:tab/>
          </w:r>
          <w:r>
            <w:rPr>
              <w:noProof/>
            </w:rPr>
            <w:fldChar w:fldCharType="begin"/>
          </w:r>
          <w:r>
            <w:rPr>
              <w:noProof/>
            </w:rPr>
            <w:instrText xml:space="preserve"> PAGEREF _Toc23089946 \h </w:instrText>
          </w:r>
          <w:r>
            <w:rPr>
              <w:noProof/>
            </w:rPr>
          </w:r>
          <w:r>
            <w:rPr>
              <w:noProof/>
            </w:rPr>
            <w:fldChar w:fldCharType="separate"/>
          </w:r>
          <w:r w:rsidR="007330E5">
            <w:rPr>
              <w:noProof/>
            </w:rPr>
            <w:t>45</w:t>
          </w:r>
          <w:r>
            <w:rPr>
              <w:noProof/>
            </w:rPr>
            <w:fldChar w:fldCharType="end"/>
          </w:r>
        </w:p>
        <w:p w14:paraId="1D1865AB"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2.5.5 Ferramentas de Gerenciamento de Projetos</w:t>
          </w:r>
          <w:r>
            <w:rPr>
              <w:noProof/>
            </w:rPr>
            <w:tab/>
          </w:r>
          <w:r>
            <w:rPr>
              <w:noProof/>
            </w:rPr>
            <w:fldChar w:fldCharType="begin"/>
          </w:r>
          <w:r>
            <w:rPr>
              <w:noProof/>
            </w:rPr>
            <w:instrText xml:space="preserve"> PAGEREF _Toc23089947 \h </w:instrText>
          </w:r>
          <w:r>
            <w:rPr>
              <w:noProof/>
            </w:rPr>
          </w:r>
          <w:r>
            <w:rPr>
              <w:noProof/>
            </w:rPr>
            <w:fldChar w:fldCharType="separate"/>
          </w:r>
          <w:r w:rsidR="007330E5">
            <w:rPr>
              <w:noProof/>
            </w:rPr>
            <w:t>46</w:t>
          </w:r>
          <w:r>
            <w:rPr>
              <w:noProof/>
            </w:rPr>
            <w:fldChar w:fldCharType="end"/>
          </w:r>
        </w:p>
        <w:p w14:paraId="4C011D9F"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2.6 dotProject+</w:t>
          </w:r>
          <w:r>
            <w:rPr>
              <w:noProof/>
            </w:rPr>
            <w:tab/>
          </w:r>
          <w:r>
            <w:rPr>
              <w:noProof/>
            </w:rPr>
            <w:fldChar w:fldCharType="begin"/>
          </w:r>
          <w:r>
            <w:rPr>
              <w:noProof/>
            </w:rPr>
            <w:instrText xml:space="preserve"> PAGEREF _Toc23089948 \h </w:instrText>
          </w:r>
          <w:r>
            <w:rPr>
              <w:noProof/>
            </w:rPr>
          </w:r>
          <w:r>
            <w:rPr>
              <w:noProof/>
            </w:rPr>
            <w:fldChar w:fldCharType="separate"/>
          </w:r>
          <w:r w:rsidR="007330E5">
            <w:rPr>
              <w:noProof/>
            </w:rPr>
            <w:t>47</w:t>
          </w:r>
          <w:r>
            <w:rPr>
              <w:noProof/>
            </w:rPr>
            <w:fldChar w:fldCharType="end"/>
          </w:r>
        </w:p>
        <w:p w14:paraId="61DA480F" w14:textId="77777777" w:rsidR="00FC26A2" w:rsidRPr="00771B2A" w:rsidRDefault="00FC26A2">
          <w:pPr>
            <w:pStyle w:val="Sumrio2"/>
            <w:rPr>
              <w:rFonts w:asciiTheme="minorHAnsi" w:eastAsiaTheme="minorEastAsia" w:hAnsiTheme="minorHAnsi" w:cstheme="minorBidi"/>
              <w:b w:val="0"/>
              <w:sz w:val="22"/>
              <w:szCs w:val="22"/>
              <w:lang w:eastAsia="en-US"/>
            </w:rPr>
          </w:pPr>
          <w:r>
            <w:t>3. Estado da Arte</w:t>
          </w:r>
          <w:r>
            <w:tab/>
          </w:r>
          <w:r>
            <w:fldChar w:fldCharType="begin"/>
          </w:r>
          <w:r>
            <w:instrText xml:space="preserve"> PAGEREF _Toc23089949 \h </w:instrText>
          </w:r>
          <w:r>
            <w:fldChar w:fldCharType="separate"/>
          </w:r>
          <w:r w:rsidR="007330E5">
            <w:t>53</w:t>
          </w:r>
          <w:r>
            <w:fldChar w:fldCharType="end"/>
          </w:r>
        </w:p>
        <w:p w14:paraId="0E0B457D"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3.1 Definição do Estudo</w:t>
          </w:r>
          <w:r>
            <w:rPr>
              <w:noProof/>
            </w:rPr>
            <w:tab/>
          </w:r>
          <w:r>
            <w:rPr>
              <w:noProof/>
            </w:rPr>
            <w:fldChar w:fldCharType="begin"/>
          </w:r>
          <w:r>
            <w:rPr>
              <w:noProof/>
            </w:rPr>
            <w:instrText xml:space="preserve"> PAGEREF _Toc23089950 \h </w:instrText>
          </w:r>
          <w:r>
            <w:rPr>
              <w:noProof/>
            </w:rPr>
          </w:r>
          <w:r>
            <w:rPr>
              <w:noProof/>
            </w:rPr>
            <w:fldChar w:fldCharType="separate"/>
          </w:r>
          <w:r w:rsidR="007330E5">
            <w:rPr>
              <w:noProof/>
            </w:rPr>
            <w:t>53</w:t>
          </w:r>
          <w:r>
            <w:rPr>
              <w:noProof/>
            </w:rPr>
            <w:fldChar w:fldCharType="end"/>
          </w:r>
        </w:p>
        <w:p w14:paraId="61757E50"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3.2 Execução da Busca</w:t>
          </w:r>
          <w:r>
            <w:rPr>
              <w:noProof/>
            </w:rPr>
            <w:tab/>
          </w:r>
          <w:r>
            <w:rPr>
              <w:noProof/>
            </w:rPr>
            <w:fldChar w:fldCharType="begin"/>
          </w:r>
          <w:r>
            <w:rPr>
              <w:noProof/>
            </w:rPr>
            <w:instrText xml:space="preserve"> PAGEREF _Toc23089951 \h </w:instrText>
          </w:r>
          <w:r>
            <w:rPr>
              <w:noProof/>
            </w:rPr>
          </w:r>
          <w:r>
            <w:rPr>
              <w:noProof/>
            </w:rPr>
            <w:fldChar w:fldCharType="separate"/>
          </w:r>
          <w:r w:rsidR="007330E5">
            <w:rPr>
              <w:noProof/>
            </w:rPr>
            <w:t>55</w:t>
          </w:r>
          <w:r>
            <w:rPr>
              <w:noProof/>
            </w:rPr>
            <w:fldChar w:fldCharType="end"/>
          </w:r>
        </w:p>
        <w:p w14:paraId="737B9BDA"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3.3 Análise das Ferramentas</w:t>
          </w:r>
          <w:r>
            <w:rPr>
              <w:noProof/>
            </w:rPr>
            <w:tab/>
          </w:r>
          <w:r>
            <w:rPr>
              <w:noProof/>
            </w:rPr>
            <w:fldChar w:fldCharType="begin"/>
          </w:r>
          <w:r>
            <w:rPr>
              <w:noProof/>
            </w:rPr>
            <w:instrText xml:space="preserve"> PAGEREF _Toc23089952 \h </w:instrText>
          </w:r>
          <w:r>
            <w:rPr>
              <w:noProof/>
            </w:rPr>
          </w:r>
          <w:r>
            <w:rPr>
              <w:noProof/>
            </w:rPr>
            <w:fldChar w:fldCharType="separate"/>
          </w:r>
          <w:r w:rsidR="007330E5">
            <w:rPr>
              <w:noProof/>
            </w:rPr>
            <w:t>61</w:t>
          </w:r>
          <w:r>
            <w:rPr>
              <w:noProof/>
            </w:rPr>
            <w:fldChar w:fldCharType="end"/>
          </w:r>
        </w:p>
        <w:p w14:paraId="6816DD6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sidRPr="00771B2A">
            <w:rPr>
              <w:noProof/>
              <w:lang w:val="en-US"/>
            </w:rPr>
            <w:t>3.3.1 Atlassian JIRA</w:t>
          </w:r>
          <w:r w:rsidRPr="00771B2A">
            <w:rPr>
              <w:noProof/>
              <w:lang w:val="en-US"/>
            </w:rPr>
            <w:tab/>
          </w:r>
          <w:r>
            <w:rPr>
              <w:noProof/>
            </w:rPr>
            <w:fldChar w:fldCharType="begin"/>
          </w:r>
          <w:r w:rsidRPr="00771B2A">
            <w:rPr>
              <w:noProof/>
              <w:lang w:val="en-US"/>
            </w:rPr>
            <w:instrText xml:space="preserve"> PAGEREF _Toc23089953 \h </w:instrText>
          </w:r>
          <w:r>
            <w:rPr>
              <w:noProof/>
            </w:rPr>
          </w:r>
          <w:r>
            <w:rPr>
              <w:noProof/>
            </w:rPr>
            <w:fldChar w:fldCharType="separate"/>
          </w:r>
          <w:r w:rsidR="007330E5">
            <w:rPr>
              <w:noProof/>
              <w:lang w:val="en-US"/>
            </w:rPr>
            <w:t>61</w:t>
          </w:r>
          <w:r>
            <w:rPr>
              <w:noProof/>
            </w:rPr>
            <w:fldChar w:fldCharType="end"/>
          </w:r>
        </w:p>
        <w:p w14:paraId="50387EC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sidRPr="00771B2A">
            <w:rPr>
              <w:noProof/>
              <w:lang w:val="en-US"/>
            </w:rPr>
            <w:lastRenderedPageBreak/>
            <w:t>3.3.2 Trello</w:t>
          </w:r>
          <w:r w:rsidRPr="00771B2A">
            <w:rPr>
              <w:noProof/>
              <w:lang w:val="en-US"/>
            </w:rPr>
            <w:tab/>
          </w:r>
          <w:r>
            <w:rPr>
              <w:noProof/>
            </w:rPr>
            <w:fldChar w:fldCharType="begin"/>
          </w:r>
          <w:r w:rsidRPr="00771B2A">
            <w:rPr>
              <w:noProof/>
              <w:lang w:val="en-US"/>
            </w:rPr>
            <w:instrText xml:space="preserve"> PAGEREF _Toc23089954 \h </w:instrText>
          </w:r>
          <w:r>
            <w:rPr>
              <w:noProof/>
            </w:rPr>
          </w:r>
          <w:r>
            <w:rPr>
              <w:noProof/>
            </w:rPr>
            <w:fldChar w:fldCharType="separate"/>
          </w:r>
          <w:r w:rsidR="007330E5">
            <w:rPr>
              <w:noProof/>
              <w:lang w:val="en-US"/>
            </w:rPr>
            <w:t>63</w:t>
          </w:r>
          <w:r>
            <w:rPr>
              <w:noProof/>
            </w:rPr>
            <w:fldChar w:fldCharType="end"/>
          </w:r>
        </w:p>
        <w:p w14:paraId="22646146" w14:textId="77777777" w:rsidR="00FC26A2" w:rsidRDefault="00FC26A2">
          <w:pPr>
            <w:pStyle w:val="Sumrio4"/>
            <w:tabs>
              <w:tab w:val="right" w:leader="dot" w:pos="9395"/>
            </w:tabs>
            <w:rPr>
              <w:rFonts w:asciiTheme="minorHAnsi" w:eastAsiaTheme="minorEastAsia" w:hAnsiTheme="minorHAnsi" w:cstheme="minorBidi"/>
              <w:noProof/>
              <w:sz w:val="22"/>
              <w:szCs w:val="22"/>
              <w:lang w:val="en-US" w:eastAsia="en-US"/>
            </w:rPr>
          </w:pPr>
          <w:r w:rsidRPr="00771B2A">
            <w:rPr>
              <w:noProof/>
              <w:lang w:val="en-US"/>
            </w:rPr>
            <w:t xml:space="preserve">3.3.3 </w:t>
          </w:r>
          <w:r w:rsidRPr="00771B2A">
            <w:rPr>
              <w:i/>
              <w:noProof/>
              <w:lang w:val="en-US"/>
            </w:rPr>
            <w:t>Teamwork Projects</w:t>
          </w:r>
          <w:r w:rsidRPr="00771B2A">
            <w:rPr>
              <w:noProof/>
              <w:lang w:val="en-US"/>
            </w:rPr>
            <w:tab/>
          </w:r>
          <w:r>
            <w:rPr>
              <w:noProof/>
            </w:rPr>
            <w:fldChar w:fldCharType="begin"/>
          </w:r>
          <w:r w:rsidRPr="00771B2A">
            <w:rPr>
              <w:noProof/>
              <w:lang w:val="en-US"/>
            </w:rPr>
            <w:instrText xml:space="preserve"> PAGEREF _Toc23089955 \h </w:instrText>
          </w:r>
          <w:r>
            <w:rPr>
              <w:noProof/>
            </w:rPr>
          </w:r>
          <w:r>
            <w:rPr>
              <w:noProof/>
            </w:rPr>
            <w:fldChar w:fldCharType="separate"/>
          </w:r>
          <w:r w:rsidR="007330E5">
            <w:rPr>
              <w:noProof/>
              <w:lang w:val="en-US"/>
            </w:rPr>
            <w:t>66</w:t>
          </w:r>
          <w:r>
            <w:rPr>
              <w:noProof/>
            </w:rPr>
            <w:fldChar w:fldCharType="end"/>
          </w:r>
        </w:p>
        <w:p w14:paraId="7FF4911E"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 xml:space="preserve">3.3.4 </w:t>
          </w:r>
          <w:r w:rsidRPr="008032D9">
            <w:rPr>
              <w:i/>
              <w:noProof/>
            </w:rPr>
            <w:t>Wrike</w:t>
          </w:r>
          <w:r>
            <w:rPr>
              <w:noProof/>
            </w:rPr>
            <w:tab/>
          </w:r>
          <w:r>
            <w:rPr>
              <w:noProof/>
            </w:rPr>
            <w:fldChar w:fldCharType="begin"/>
          </w:r>
          <w:r>
            <w:rPr>
              <w:noProof/>
            </w:rPr>
            <w:instrText xml:space="preserve"> PAGEREF _Toc23089956 \h </w:instrText>
          </w:r>
          <w:r>
            <w:rPr>
              <w:noProof/>
            </w:rPr>
          </w:r>
          <w:r>
            <w:rPr>
              <w:noProof/>
            </w:rPr>
            <w:fldChar w:fldCharType="separate"/>
          </w:r>
          <w:r w:rsidR="007330E5">
            <w:rPr>
              <w:noProof/>
            </w:rPr>
            <w:t>68</w:t>
          </w:r>
          <w:r>
            <w:rPr>
              <w:noProof/>
            </w:rPr>
            <w:fldChar w:fldCharType="end"/>
          </w:r>
        </w:p>
        <w:p w14:paraId="6470322B"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 xml:space="preserve">3.3.5 </w:t>
          </w:r>
          <w:r w:rsidRPr="008032D9">
            <w:rPr>
              <w:i/>
              <w:noProof/>
            </w:rPr>
            <w:t>Podio</w:t>
          </w:r>
          <w:r>
            <w:rPr>
              <w:noProof/>
            </w:rPr>
            <w:tab/>
          </w:r>
          <w:r>
            <w:rPr>
              <w:noProof/>
            </w:rPr>
            <w:fldChar w:fldCharType="begin"/>
          </w:r>
          <w:r>
            <w:rPr>
              <w:noProof/>
            </w:rPr>
            <w:instrText xml:space="preserve"> PAGEREF _Toc23089957 \h </w:instrText>
          </w:r>
          <w:r>
            <w:rPr>
              <w:noProof/>
            </w:rPr>
          </w:r>
          <w:r>
            <w:rPr>
              <w:noProof/>
            </w:rPr>
            <w:fldChar w:fldCharType="separate"/>
          </w:r>
          <w:r w:rsidR="007330E5">
            <w:rPr>
              <w:noProof/>
            </w:rPr>
            <w:t>71</w:t>
          </w:r>
          <w:r>
            <w:rPr>
              <w:noProof/>
            </w:rPr>
            <w:fldChar w:fldCharType="end"/>
          </w:r>
        </w:p>
        <w:p w14:paraId="3F4188A4"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 xml:space="preserve">3.3.6 </w:t>
          </w:r>
          <w:r w:rsidRPr="008032D9">
            <w:rPr>
              <w:i/>
              <w:noProof/>
            </w:rPr>
            <w:t>Asana</w:t>
          </w:r>
          <w:r>
            <w:rPr>
              <w:noProof/>
            </w:rPr>
            <w:tab/>
          </w:r>
          <w:r>
            <w:rPr>
              <w:noProof/>
            </w:rPr>
            <w:fldChar w:fldCharType="begin"/>
          </w:r>
          <w:r>
            <w:rPr>
              <w:noProof/>
            </w:rPr>
            <w:instrText xml:space="preserve"> PAGEREF _Toc23089958 \h </w:instrText>
          </w:r>
          <w:r>
            <w:rPr>
              <w:noProof/>
            </w:rPr>
          </w:r>
          <w:r>
            <w:rPr>
              <w:noProof/>
            </w:rPr>
            <w:fldChar w:fldCharType="separate"/>
          </w:r>
          <w:r w:rsidR="007330E5">
            <w:rPr>
              <w:noProof/>
            </w:rPr>
            <w:t>73</w:t>
          </w:r>
          <w:r>
            <w:rPr>
              <w:noProof/>
            </w:rPr>
            <w:fldChar w:fldCharType="end"/>
          </w:r>
        </w:p>
        <w:p w14:paraId="5023E06E"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3.3.7 Project.net</w:t>
          </w:r>
          <w:r>
            <w:rPr>
              <w:noProof/>
            </w:rPr>
            <w:tab/>
          </w:r>
          <w:r>
            <w:rPr>
              <w:noProof/>
            </w:rPr>
            <w:fldChar w:fldCharType="begin"/>
          </w:r>
          <w:r>
            <w:rPr>
              <w:noProof/>
            </w:rPr>
            <w:instrText xml:space="preserve"> PAGEREF _Toc23089959 \h </w:instrText>
          </w:r>
          <w:r>
            <w:rPr>
              <w:noProof/>
            </w:rPr>
          </w:r>
          <w:r>
            <w:rPr>
              <w:noProof/>
            </w:rPr>
            <w:fldChar w:fldCharType="separate"/>
          </w:r>
          <w:r w:rsidR="007330E5">
            <w:rPr>
              <w:noProof/>
            </w:rPr>
            <w:t>76</w:t>
          </w:r>
          <w:r>
            <w:rPr>
              <w:noProof/>
            </w:rPr>
            <w:fldChar w:fldCharType="end"/>
          </w:r>
        </w:p>
        <w:p w14:paraId="0B65C889"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 xml:space="preserve">3.3.8 </w:t>
          </w:r>
          <w:r w:rsidRPr="008032D9">
            <w:rPr>
              <w:i/>
              <w:noProof/>
            </w:rPr>
            <w:t>phpCollab</w:t>
          </w:r>
          <w:r>
            <w:rPr>
              <w:noProof/>
            </w:rPr>
            <w:tab/>
          </w:r>
          <w:r>
            <w:rPr>
              <w:noProof/>
            </w:rPr>
            <w:fldChar w:fldCharType="begin"/>
          </w:r>
          <w:r>
            <w:rPr>
              <w:noProof/>
            </w:rPr>
            <w:instrText xml:space="preserve"> PAGEREF _Toc23089960 \h </w:instrText>
          </w:r>
          <w:r>
            <w:rPr>
              <w:noProof/>
            </w:rPr>
          </w:r>
          <w:r>
            <w:rPr>
              <w:noProof/>
            </w:rPr>
            <w:fldChar w:fldCharType="separate"/>
          </w:r>
          <w:r w:rsidR="007330E5">
            <w:rPr>
              <w:noProof/>
            </w:rPr>
            <w:t>78</w:t>
          </w:r>
          <w:r>
            <w:rPr>
              <w:noProof/>
            </w:rPr>
            <w:fldChar w:fldCharType="end"/>
          </w:r>
        </w:p>
        <w:p w14:paraId="5ACAEAD0"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3.3.9 ProjeQtOr</w:t>
          </w:r>
          <w:r>
            <w:rPr>
              <w:noProof/>
            </w:rPr>
            <w:tab/>
          </w:r>
          <w:r>
            <w:rPr>
              <w:noProof/>
            </w:rPr>
            <w:fldChar w:fldCharType="begin"/>
          </w:r>
          <w:r>
            <w:rPr>
              <w:noProof/>
            </w:rPr>
            <w:instrText xml:space="preserve"> PAGEREF _Toc23089961 \h </w:instrText>
          </w:r>
          <w:r>
            <w:rPr>
              <w:noProof/>
            </w:rPr>
          </w:r>
          <w:r>
            <w:rPr>
              <w:noProof/>
            </w:rPr>
            <w:fldChar w:fldCharType="separate"/>
          </w:r>
          <w:r w:rsidR="007330E5">
            <w:rPr>
              <w:noProof/>
            </w:rPr>
            <w:t>81</w:t>
          </w:r>
          <w:r>
            <w:rPr>
              <w:noProof/>
            </w:rPr>
            <w:fldChar w:fldCharType="end"/>
          </w:r>
        </w:p>
        <w:p w14:paraId="359F0C7F"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 xml:space="preserve">3.3.10 </w:t>
          </w:r>
          <w:r w:rsidRPr="008032D9">
            <w:rPr>
              <w:i/>
              <w:noProof/>
            </w:rPr>
            <w:t>dotProject</w:t>
          </w:r>
          <w:r>
            <w:rPr>
              <w:noProof/>
            </w:rPr>
            <w:tab/>
          </w:r>
          <w:r>
            <w:rPr>
              <w:noProof/>
            </w:rPr>
            <w:fldChar w:fldCharType="begin"/>
          </w:r>
          <w:r>
            <w:rPr>
              <w:noProof/>
            </w:rPr>
            <w:instrText xml:space="preserve"> PAGEREF _Toc23089962 \h </w:instrText>
          </w:r>
          <w:r>
            <w:rPr>
              <w:noProof/>
            </w:rPr>
          </w:r>
          <w:r>
            <w:rPr>
              <w:noProof/>
            </w:rPr>
            <w:fldChar w:fldCharType="separate"/>
          </w:r>
          <w:r w:rsidR="007330E5">
            <w:rPr>
              <w:noProof/>
            </w:rPr>
            <w:t>83</w:t>
          </w:r>
          <w:r>
            <w:rPr>
              <w:noProof/>
            </w:rPr>
            <w:fldChar w:fldCharType="end"/>
          </w:r>
        </w:p>
        <w:p w14:paraId="31AF434C"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3.3.11 Redmine</w:t>
          </w:r>
          <w:r>
            <w:rPr>
              <w:noProof/>
            </w:rPr>
            <w:tab/>
          </w:r>
          <w:r>
            <w:rPr>
              <w:noProof/>
            </w:rPr>
            <w:fldChar w:fldCharType="begin"/>
          </w:r>
          <w:r>
            <w:rPr>
              <w:noProof/>
            </w:rPr>
            <w:instrText xml:space="preserve"> PAGEREF _Toc23089963 \h </w:instrText>
          </w:r>
          <w:r>
            <w:rPr>
              <w:noProof/>
            </w:rPr>
          </w:r>
          <w:r>
            <w:rPr>
              <w:noProof/>
            </w:rPr>
            <w:fldChar w:fldCharType="separate"/>
          </w:r>
          <w:r w:rsidR="007330E5">
            <w:rPr>
              <w:noProof/>
            </w:rPr>
            <w:t>87</w:t>
          </w:r>
          <w:r>
            <w:rPr>
              <w:noProof/>
            </w:rPr>
            <w:fldChar w:fldCharType="end"/>
          </w:r>
        </w:p>
        <w:p w14:paraId="2BB58850"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3.4 Resultados da Análise</w:t>
          </w:r>
          <w:r>
            <w:rPr>
              <w:noProof/>
            </w:rPr>
            <w:tab/>
          </w:r>
          <w:r>
            <w:rPr>
              <w:noProof/>
            </w:rPr>
            <w:fldChar w:fldCharType="begin"/>
          </w:r>
          <w:r>
            <w:rPr>
              <w:noProof/>
            </w:rPr>
            <w:instrText xml:space="preserve"> PAGEREF _Toc23089964 \h </w:instrText>
          </w:r>
          <w:r>
            <w:rPr>
              <w:noProof/>
            </w:rPr>
          </w:r>
          <w:r>
            <w:rPr>
              <w:noProof/>
            </w:rPr>
            <w:fldChar w:fldCharType="separate"/>
          </w:r>
          <w:r w:rsidR="007330E5">
            <w:rPr>
              <w:noProof/>
            </w:rPr>
            <w:t>89</w:t>
          </w:r>
          <w:r>
            <w:rPr>
              <w:noProof/>
            </w:rPr>
            <w:fldChar w:fldCharType="end"/>
          </w:r>
        </w:p>
        <w:p w14:paraId="6E3B2666"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3.4.1 Padrões de cores</w:t>
          </w:r>
          <w:r>
            <w:rPr>
              <w:noProof/>
            </w:rPr>
            <w:tab/>
          </w:r>
          <w:r>
            <w:rPr>
              <w:noProof/>
            </w:rPr>
            <w:fldChar w:fldCharType="begin"/>
          </w:r>
          <w:r>
            <w:rPr>
              <w:noProof/>
            </w:rPr>
            <w:instrText xml:space="preserve"> PAGEREF _Toc23089965 \h </w:instrText>
          </w:r>
          <w:r>
            <w:rPr>
              <w:noProof/>
            </w:rPr>
          </w:r>
          <w:r>
            <w:rPr>
              <w:noProof/>
            </w:rPr>
            <w:fldChar w:fldCharType="separate"/>
          </w:r>
          <w:r w:rsidR="007330E5">
            <w:rPr>
              <w:noProof/>
            </w:rPr>
            <w:t>90</w:t>
          </w:r>
          <w:r>
            <w:rPr>
              <w:noProof/>
            </w:rPr>
            <w:fldChar w:fldCharType="end"/>
          </w:r>
        </w:p>
        <w:p w14:paraId="6E3CFFE0"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3.4.2 Principais funcionalidades</w:t>
          </w:r>
          <w:r>
            <w:rPr>
              <w:noProof/>
            </w:rPr>
            <w:tab/>
          </w:r>
          <w:r>
            <w:rPr>
              <w:noProof/>
            </w:rPr>
            <w:fldChar w:fldCharType="begin"/>
          </w:r>
          <w:r>
            <w:rPr>
              <w:noProof/>
            </w:rPr>
            <w:instrText xml:space="preserve"> PAGEREF _Toc23089966 \h </w:instrText>
          </w:r>
          <w:r>
            <w:rPr>
              <w:noProof/>
            </w:rPr>
          </w:r>
          <w:r>
            <w:rPr>
              <w:noProof/>
            </w:rPr>
            <w:fldChar w:fldCharType="separate"/>
          </w:r>
          <w:r w:rsidR="007330E5">
            <w:rPr>
              <w:noProof/>
            </w:rPr>
            <w:t>93</w:t>
          </w:r>
          <w:r>
            <w:rPr>
              <w:noProof/>
            </w:rPr>
            <w:fldChar w:fldCharType="end"/>
          </w:r>
        </w:p>
        <w:p w14:paraId="35313913"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3.4.3 Principais tecnologias</w:t>
          </w:r>
          <w:r>
            <w:rPr>
              <w:noProof/>
            </w:rPr>
            <w:tab/>
          </w:r>
          <w:r>
            <w:rPr>
              <w:noProof/>
            </w:rPr>
            <w:fldChar w:fldCharType="begin"/>
          </w:r>
          <w:r>
            <w:rPr>
              <w:noProof/>
            </w:rPr>
            <w:instrText xml:space="preserve"> PAGEREF _Toc23089967 \h </w:instrText>
          </w:r>
          <w:r>
            <w:rPr>
              <w:noProof/>
            </w:rPr>
          </w:r>
          <w:r>
            <w:rPr>
              <w:noProof/>
            </w:rPr>
            <w:fldChar w:fldCharType="separate"/>
          </w:r>
          <w:r w:rsidR="007330E5">
            <w:rPr>
              <w:noProof/>
            </w:rPr>
            <w:t>95</w:t>
          </w:r>
          <w:r>
            <w:rPr>
              <w:noProof/>
            </w:rPr>
            <w:fldChar w:fldCharType="end"/>
          </w:r>
        </w:p>
        <w:p w14:paraId="3C675BC1" w14:textId="77777777" w:rsidR="00FC26A2" w:rsidRPr="00771B2A" w:rsidRDefault="00FC26A2">
          <w:pPr>
            <w:pStyle w:val="Sumrio2"/>
            <w:rPr>
              <w:rFonts w:asciiTheme="minorHAnsi" w:eastAsiaTheme="minorEastAsia" w:hAnsiTheme="minorHAnsi" w:cstheme="minorBidi"/>
              <w:b w:val="0"/>
              <w:sz w:val="22"/>
              <w:szCs w:val="22"/>
              <w:lang w:eastAsia="en-US"/>
            </w:rPr>
          </w:pPr>
          <w:r>
            <w:t>4. Proposta de Solução</w:t>
          </w:r>
          <w:r>
            <w:tab/>
          </w:r>
          <w:r>
            <w:fldChar w:fldCharType="begin"/>
          </w:r>
          <w:r>
            <w:instrText xml:space="preserve"> PAGEREF _Toc23089968 \h </w:instrText>
          </w:r>
          <w:r>
            <w:fldChar w:fldCharType="separate"/>
          </w:r>
          <w:r w:rsidR="007330E5">
            <w:t>98</w:t>
          </w:r>
          <w:r>
            <w:fldChar w:fldCharType="end"/>
          </w:r>
        </w:p>
        <w:p w14:paraId="6437CA63"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4.1 Requisitos</w:t>
          </w:r>
          <w:r>
            <w:rPr>
              <w:noProof/>
            </w:rPr>
            <w:tab/>
          </w:r>
          <w:r>
            <w:rPr>
              <w:noProof/>
            </w:rPr>
            <w:fldChar w:fldCharType="begin"/>
          </w:r>
          <w:r>
            <w:rPr>
              <w:noProof/>
            </w:rPr>
            <w:instrText xml:space="preserve"> PAGEREF _Toc23089969 \h </w:instrText>
          </w:r>
          <w:r>
            <w:rPr>
              <w:noProof/>
            </w:rPr>
          </w:r>
          <w:r>
            <w:rPr>
              <w:noProof/>
            </w:rPr>
            <w:fldChar w:fldCharType="separate"/>
          </w:r>
          <w:r w:rsidR="007330E5">
            <w:rPr>
              <w:noProof/>
            </w:rPr>
            <w:t>99</w:t>
          </w:r>
          <w:r>
            <w:rPr>
              <w:noProof/>
            </w:rPr>
            <w:fldChar w:fldCharType="end"/>
          </w:r>
        </w:p>
        <w:p w14:paraId="4B5C188C"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4.1.1 Entrevistas com professores das disciplinas de gerência de projetos</w:t>
          </w:r>
          <w:r>
            <w:rPr>
              <w:noProof/>
            </w:rPr>
            <w:tab/>
          </w:r>
          <w:r>
            <w:rPr>
              <w:noProof/>
            </w:rPr>
            <w:fldChar w:fldCharType="begin"/>
          </w:r>
          <w:r>
            <w:rPr>
              <w:noProof/>
            </w:rPr>
            <w:instrText xml:space="preserve"> PAGEREF _Toc23089970 \h </w:instrText>
          </w:r>
          <w:r>
            <w:rPr>
              <w:noProof/>
            </w:rPr>
          </w:r>
          <w:r>
            <w:rPr>
              <w:noProof/>
            </w:rPr>
            <w:fldChar w:fldCharType="separate"/>
          </w:r>
          <w:r w:rsidR="007330E5">
            <w:rPr>
              <w:noProof/>
            </w:rPr>
            <w:t>99</w:t>
          </w:r>
          <w:r>
            <w:rPr>
              <w:noProof/>
            </w:rPr>
            <w:fldChar w:fldCharType="end"/>
          </w:r>
        </w:p>
        <w:p w14:paraId="272691DF"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 xml:space="preserve">4.1.2 Aplicação do </w:t>
          </w:r>
          <w:r w:rsidRPr="008032D9">
            <w:rPr>
              <w:i/>
              <w:noProof/>
            </w:rPr>
            <w:t>survey</w:t>
          </w:r>
          <w:r>
            <w:rPr>
              <w:noProof/>
            </w:rPr>
            <w:tab/>
          </w:r>
          <w:r>
            <w:rPr>
              <w:noProof/>
            </w:rPr>
            <w:fldChar w:fldCharType="begin"/>
          </w:r>
          <w:r>
            <w:rPr>
              <w:noProof/>
            </w:rPr>
            <w:instrText xml:space="preserve"> PAGEREF _Toc23089971 \h </w:instrText>
          </w:r>
          <w:r>
            <w:rPr>
              <w:noProof/>
            </w:rPr>
          </w:r>
          <w:r>
            <w:rPr>
              <w:noProof/>
            </w:rPr>
            <w:fldChar w:fldCharType="separate"/>
          </w:r>
          <w:r w:rsidR="007330E5">
            <w:rPr>
              <w:noProof/>
            </w:rPr>
            <w:t>100</w:t>
          </w:r>
          <w:r>
            <w:rPr>
              <w:noProof/>
            </w:rPr>
            <w:fldChar w:fldCharType="end"/>
          </w:r>
        </w:p>
        <w:p w14:paraId="0DB6D7C7" w14:textId="77777777" w:rsidR="00FC26A2" w:rsidRPr="00771B2A" w:rsidRDefault="00FC26A2">
          <w:pPr>
            <w:pStyle w:val="Sumrio5"/>
            <w:tabs>
              <w:tab w:val="right" w:leader="dot" w:pos="9395"/>
            </w:tabs>
            <w:rPr>
              <w:rFonts w:asciiTheme="minorHAnsi" w:eastAsiaTheme="minorEastAsia" w:hAnsiTheme="minorHAnsi" w:cstheme="minorBidi"/>
              <w:noProof/>
              <w:sz w:val="22"/>
              <w:szCs w:val="22"/>
              <w:lang w:eastAsia="en-US"/>
            </w:rPr>
          </w:pPr>
          <w:r>
            <w:rPr>
              <w:noProof/>
            </w:rPr>
            <w:t>4.1.2.1 Questionário SUS</w:t>
          </w:r>
          <w:r>
            <w:rPr>
              <w:noProof/>
            </w:rPr>
            <w:tab/>
          </w:r>
          <w:r>
            <w:rPr>
              <w:noProof/>
            </w:rPr>
            <w:fldChar w:fldCharType="begin"/>
          </w:r>
          <w:r>
            <w:rPr>
              <w:noProof/>
            </w:rPr>
            <w:instrText xml:space="preserve"> PAGEREF _Toc23089972 \h </w:instrText>
          </w:r>
          <w:r>
            <w:rPr>
              <w:noProof/>
            </w:rPr>
          </w:r>
          <w:r>
            <w:rPr>
              <w:noProof/>
            </w:rPr>
            <w:fldChar w:fldCharType="separate"/>
          </w:r>
          <w:r w:rsidR="007330E5">
            <w:rPr>
              <w:noProof/>
            </w:rPr>
            <w:t>100</w:t>
          </w:r>
          <w:r>
            <w:rPr>
              <w:noProof/>
            </w:rPr>
            <w:fldChar w:fldCharType="end"/>
          </w:r>
        </w:p>
        <w:p w14:paraId="3A80B6E0" w14:textId="77777777" w:rsidR="00FC26A2" w:rsidRPr="00771B2A" w:rsidRDefault="00FC26A2">
          <w:pPr>
            <w:pStyle w:val="Sumrio5"/>
            <w:tabs>
              <w:tab w:val="right" w:leader="dot" w:pos="9395"/>
            </w:tabs>
            <w:rPr>
              <w:rFonts w:asciiTheme="minorHAnsi" w:eastAsiaTheme="minorEastAsia" w:hAnsiTheme="minorHAnsi" w:cstheme="minorBidi"/>
              <w:noProof/>
              <w:sz w:val="22"/>
              <w:szCs w:val="22"/>
              <w:lang w:eastAsia="en-US"/>
            </w:rPr>
          </w:pPr>
          <w:r>
            <w:rPr>
              <w:noProof/>
            </w:rPr>
            <w:t>4.1.2.2 Sugestões dos usuários</w:t>
          </w:r>
          <w:r>
            <w:rPr>
              <w:noProof/>
            </w:rPr>
            <w:tab/>
          </w:r>
          <w:r>
            <w:rPr>
              <w:noProof/>
            </w:rPr>
            <w:fldChar w:fldCharType="begin"/>
          </w:r>
          <w:r>
            <w:rPr>
              <w:noProof/>
            </w:rPr>
            <w:instrText xml:space="preserve"> PAGEREF _Toc23089973 \h </w:instrText>
          </w:r>
          <w:r>
            <w:rPr>
              <w:noProof/>
            </w:rPr>
          </w:r>
          <w:r>
            <w:rPr>
              <w:noProof/>
            </w:rPr>
            <w:fldChar w:fldCharType="separate"/>
          </w:r>
          <w:r w:rsidR="007330E5">
            <w:rPr>
              <w:noProof/>
            </w:rPr>
            <w:t>102</w:t>
          </w:r>
          <w:r>
            <w:rPr>
              <w:noProof/>
            </w:rPr>
            <w:fldChar w:fldCharType="end"/>
          </w:r>
        </w:p>
        <w:p w14:paraId="76F47116"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4.1.3 Avaliação inicial de usabilidade</w:t>
          </w:r>
          <w:r>
            <w:rPr>
              <w:noProof/>
            </w:rPr>
            <w:tab/>
          </w:r>
          <w:r>
            <w:rPr>
              <w:noProof/>
            </w:rPr>
            <w:fldChar w:fldCharType="begin"/>
          </w:r>
          <w:r>
            <w:rPr>
              <w:noProof/>
            </w:rPr>
            <w:instrText xml:space="preserve"> PAGEREF _Toc23089974 \h </w:instrText>
          </w:r>
          <w:r>
            <w:rPr>
              <w:noProof/>
            </w:rPr>
          </w:r>
          <w:r>
            <w:rPr>
              <w:noProof/>
            </w:rPr>
            <w:fldChar w:fldCharType="separate"/>
          </w:r>
          <w:r w:rsidR="007330E5">
            <w:rPr>
              <w:noProof/>
            </w:rPr>
            <w:t>104</w:t>
          </w:r>
          <w:r>
            <w:rPr>
              <w:noProof/>
            </w:rPr>
            <w:fldChar w:fldCharType="end"/>
          </w:r>
        </w:p>
        <w:p w14:paraId="1AA33E4C"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4.1.4 Análise dos usuários</w:t>
          </w:r>
          <w:r>
            <w:rPr>
              <w:noProof/>
            </w:rPr>
            <w:tab/>
          </w:r>
          <w:r>
            <w:rPr>
              <w:noProof/>
            </w:rPr>
            <w:fldChar w:fldCharType="begin"/>
          </w:r>
          <w:r>
            <w:rPr>
              <w:noProof/>
            </w:rPr>
            <w:instrText xml:space="preserve"> PAGEREF _Toc23089975 \h </w:instrText>
          </w:r>
          <w:r>
            <w:rPr>
              <w:noProof/>
            </w:rPr>
          </w:r>
          <w:r>
            <w:rPr>
              <w:noProof/>
            </w:rPr>
            <w:fldChar w:fldCharType="separate"/>
          </w:r>
          <w:r w:rsidR="007330E5">
            <w:rPr>
              <w:noProof/>
            </w:rPr>
            <w:t>106</w:t>
          </w:r>
          <w:r>
            <w:rPr>
              <w:noProof/>
            </w:rPr>
            <w:fldChar w:fldCharType="end"/>
          </w:r>
        </w:p>
        <w:p w14:paraId="0399B345" w14:textId="77777777" w:rsidR="00FC26A2" w:rsidRPr="00771B2A" w:rsidRDefault="00FC26A2">
          <w:pPr>
            <w:pStyle w:val="Sumrio5"/>
            <w:tabs>
              <w:tab w:val="right" w:leader="dot" w:pos="9395"/>
            </w:tabs>
            <w:rPr>
              <w:rFonts w:asciiTheme="minorHAnsi" w:eastAsiaTheme="minorEastAsia" w:hAnsiTheme="minorHAnsi" w:cstheme="minorBidi"/>
              <w:noProof/>
              <w:sz w:val="22"/>
              <w:szCs w:val="22"/>
              <w:lang w:eastAsia="en-US"/>
            </w:rPr>
          </w:pPr>
          <w:r>
            <w:rPr>
              <w:noProof/>
            </w:rPr>
            <w:t>4.1.4.1 Perfil dos usuários</w:t>
          </w:r>
          <w:r>
            <w:rPr>
              <w:noProof/>
            </w:rPr>
            <w:tab/>
          </w:r>
          <w:r>
            <w:rPr>
              <w:noProof/>
            </w:rPr>
            <w:fldChar w:fldCharType="begin"/>
          </w:r>
          <w:r>
            <w:rPr>
              <w:noProof/>
            </w:rPr>
            <w:instrText xml:space="preserve"> PAGEREF _Toc23089976 \h </w:instrText>
          </w:r>
          <w:r>
            <w:rPr>
              <w:noProof/>
            </w:rPr>
          </w:r>
          <w:r>
            <w:rPr>
              <w:noProof/>
            </w:rPr>
            <w:fldChar w:fldCharType="separate"/>
          </w:r>
          <w:r w:rsidR="007330E5">
            <w:rPr>
              <w:noProof/>
            </w:rPr>
            <w:t>106</w:t>
          </w:r>
          <w:r>
            <w:rPr>
              <w:noProof/>
            </w:rPr>
            <w:fldChar w:fldCharType="end"/>
          </w:r>
        </w:p>
        <w:p w14:paraId="3A7F0062"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4.2 Análise de Personas</w:t>
          </w:r>
          <w:r>
            <w:rPr>
              <w:noProof/>
            </w:rPr>
            <w:tab/>
          </w:r>
          <w:r>
            <w:rPr>
              <w:noProof/>
            </w:rPr>
            <w:fldChar w:fldCharType="begin"/>
          </w:r>
          <w:r>
            <w:rPr>
              <w:noProof/>
            </w:rPr>
            <w:instrText xml:space="preserve"> PAGEREF _Toc23089977 \h </w:instrText>
          </w:r>
          <w:r>
            <w:rPr>
              <w:noProof/>
            </w:rPr>
          </w:r>
          <w:r>
            <w:rPr>
              <w:noProof/>
            </w:rPr>
            <w:fldChar w:fldCharType="separate"/>
          </w:r>
          <w:r w:rsidR="007330E5">
            <w:rPr>
              <w:noProof/>
            </w:rPr>
            <w:t>107</w:t>
          </w:r>
          <w:r>
            <w:rPr>
              <w:noProof/>
            </w:rPr>
            <w:fldChar w:fldCharType="end"/>
          </w:r>
        </w:p>
        <w:p w14:paraId="353E90C9"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4.3 Casos de Uso</w:t>
          </w:r>
          <w:r>
            <w:rPr>
              <w:noProof/>
            </w:rPr>
            <w:tab/>
          </w:r>
          <w:r>
            <w:rPr>
              <w:noProof/>
            </w:rPr>
            <w:fldChar w:fldCharType="begin"/>
          </w:r>
          <w:r>
            <w:rPr>
              <w:noProof/>
            </w:rPr>
            <w:instrText xml:space="preserve"> PAGEREF _Toc23089978 \h </w:instrText>
          </w:r>
          <w:r>
            <w:rPr>
              <w:noProof/>
            </w:rPr>
          </w:r>
          <w:r>
            <w:rPr>
              <w:noProof/>
            </w:rPr>
            <w:fldChar w:fldCharType="separate"/>
          </w:r>
          <w:r w:rsidR="007330E5">
            <w:rPr>
              <w:noProof/>
            </w:rPr>
            <w:t>109</w:t>
          </w:r>
          <w:r>
            <w:rPr>
              <w:noProof/>
            </w:rPr>
            <w:fldChar w:fldCharType="end"/>
          </w:r>
        </w:p>
        <w:p w14:paraId="3C45390D"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4.4 Prototipação das Telas</w:t>
          </w:r>
          <w:r>
            <w:rPr>
              <w:noProof/>
            </w:rPr>
            <w:tab/>
          </w:r>
          <w:r>
            <w:rPr>
              <w:noProof/>
            </w:rPr>
            <w:fldChar w:fldCharType="begin"/>
          </w:r>
          <w:r>
            <w:rPr>
              <w:noProof/>
            </w:rPr>
            <w:instrText xml:space="preserve"> PAGEREF _Toc23089979 \h </w:instrText>
          </w:r>
          <w:r>
            <w:rPr>
              <w:noProof/>
            </w:rPr>
          </w:r>
          <w:r>
            <w:rPr>
              <w:noProof/>
            </w:rPr>
            <w:fldChar w:fldCharType="separate"/>
          </w:r>
          <w:r w:rsidR="007330E5">
            <w:rPr>
              <w:noProof/>
            </w:rPr>
            <w:t>119</w:t>
          </w:r>
          <w:r>
            <w:rPr>
              <w:noProof/>
            </w:rPr>
            <w:fldChar w:fldCharType="end"/>
          </w:r>
        </w:p>
        <w:p w14:paraId="46AA6CE2"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sidRPr="008032D9">
            <w:rPr>
              <w:noProof/>
            </w:rPr>
            <w:t>4.5 Tecnologias</w:t>
          </w:r>
          <w:r>
            <w:rPr>
              <w:noProof/>
            </w:rPr>
            <w:tab/>
          </w:r>
          <w:r>
            <w:rPr>
              <w:noProof/>
            </w:rPr>
            <w:fldChar w:fldCharType="begin"/>
          </w:r>
          <w:r>
            <w:rPr>
              <w:noProof/>
            </w:rPr>
            <w:instrText xml:space="preserve"> PAGEREF _Toc23089980 \h </w:instrText>
          </w:r>
          <w:r>
            <w:rPr>
              <w:noProof/>
            </w:rPr>
          </w:r>
          <w:r>
            <w:rPr>
              <w:noProof/>
            </w:rPr>
            <w:fldChar w:fldCharType="separate"/>
          </w:r>
          <w:r w:rsidR="007330E5">
            <w:rPr>
              <w:noProof/>
            </w:rPr>
            <w:t>123</w:t>
          </w:r>
          <w:r>
            <w:rPr>
              <w:noProof/>
            </w:rPr>
            <w:fldChar w:fldCharType="end"/>
          </w:r>
        </w:p>
        <w:p w14:paraId="131FE6AE"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sidRPr="008032D9">
            <w:rPr>
              <w:noProof/>
            </w:rPr>
            <w:t>4.6 Entrevista com especialistas em Design e Usabilidade</w:t>
          </w:r>
          <w:r>
            <w:rPr>
              <w:noProof/>
            </w:rPr>
            <w:tab/>
          </w:r>
          <w:r>
            <w:rPr>
              <w:noProof/>
            </w:rPr>
            <w:fldChar w:fldCharType="begin"/>
          </w:r>
          <w:r>
            <w:rPr>
              <w:noProof/>
            </w:rPr>
            <w:instrText xml:space="preserve"> PAGEREF _Toc23089981 \h </w:instrText>
          </w:r>
          <w:r>
            <w:rPr>
              <w:noProof/>
            </w:rPr>
          </w:r>
          <w:r>
            <w:rPr>
              <w:noProof/>
            </w:rPr>
            <w:fldChar w:fldCharType="separate"/>
          </w:r>
          <w:r w:rsidR="007330E5">
            <w:rPr>
              <w:noProof/>
            </w:rPr>
            <w:t>125</w:t>
          </w:r>
          <w:r>
            <w:rPr>
              <w:noProof/>
            </w:rPr>
            <w:fldChar w:fldCharType="end"/>
          </w:r>
        </w:p>
        <w:p w14:paraId="49E16D1D" w14:textId="77777777" w:rsidR="00FC26A2" w:rsidRPr="00771B2A" w:rsidRDefault="00FC26A2">
          <w:pPr>
            <w:pStyle w:val="Sumrio2"/>
            <w:rPr>
              <w:rFonts w:asciiTheme="minorHAnsi" w:eastAsiaTheme="minorEastAsia" w:hAnsiTheme="minorHAnsi" w:cstheme="minorBidi"/>
              <w:b w:val="0"/>
              <w:sz w:val="22"/>
              <w:szCs w:val="22"/>
              <w:lang w:eastAsia="en-US"/>
            </w:rPr>
          </w:pPr>
          <w:r>
            <w:t>5 Desenvolvimento</w:t>
          </w:r>
          <w:r>
            <w:tab/>
          </w:r>
          <w:r>
            <w:fldChar w:fldCharType="begin"/>
          </w:r>
          <w:r>
            <w:instrText xml:space="preserve"> PAGEREF _Toc23089982 \h </w:instrText>
          </w:r>
          <w:r>
            <w:fldChar w:fldCharType="separate"/>
          </w:r>
          <w:r w:rsidR="007330E5">
            <w:t>127</w:t>
          </w:r>
          <w:r>
            <w:fldChar w:fldCharType="end"/>
          </w:r>
        </w:p>
        <w:p w14:paraId="6823CB72"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5.1 Preparação do ambiente de desenvolvimento</w:t>
          </w:r>
          <w:r>
            <w:rPr>
              <w:noProof/>
            </w:rPr>
            <w:tab/>
          </w:r>
          <w:r>
            <w:rPr>
              <w:noProof/>
            </w:rPr>
            <w:fldChar w:fldCharType="begin"/>
          </w:r>
          <w:r>
            <w:rPr>
              <w:noProof/>
            </w:rPr>
            <w:instrText xml:space="preserve"> PAGEREF _Toc23089983 \h </w:instrText>
          </w:r>
          <w:r>
            <w:rPr>
              <w:noProof/>
            </w:rPr>
          </w:r>
          <w:r>
            <w:rPr>
              <w:noProof/>
            </w:rPr>
            <w:fldChar w:fldCharType="separate"/>
          </w:r>
          <w:r w:rsidR="007330E5">
            <w:rPr>
              <w:noProof/>
            </w:rPr>
            <w:t>127</w:t>
          </w:r>
          <w:r>
            <w:rPr>
              <w:noProof/>
            </w:rPr>
            <w:fldChar w:fldCharType="end"/>
          </w:r>
        </w:p>
        <w:p w14:paraId="4040D36B"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5.2 Implementação</w:t>
          </w:r>
          <w:r>
            <w:rPr>
              <w:noProof/>
            </w:rPr>
            <w:tab/>
          </w:r>
          <w:r>
            <w:rPr>
              <w:noProof/>
            </w:rPr>
            <w:fldChar w:fldCharType="begin"/>
          </w:r>
          <w:r>
            <w:rPr>
              <w:noProof/>
            </w:rPr>
            <w:instrText xml:space="preserve"> PAGEREF _Toc23089984 \h </w:instrText>
          </w:r>
          <w:r>
            <w:rPr>
              <w:noProof/>
            </w:rPr>
          </w:r>
          <w:r>
            <w:rPr>
              <w:noProof/>
            </w:rPr>
            <w:fldChar w:fldCharType="separate"/>
          </w:r>
          <w:r w:rsidR="007330E5">
            <w:rPr>
              <w:noProof/>
            </w:rPr>
            <w:t>131</w:t>
          </w:r>
          <w:r>
            <w:rPr>
              <w:noProof/>
            </w:rPr>
            <w:fldChar w:fldCharType="end"/>
          </w:r>
        </w:p>
        <w:p w14:paraId="11FB8525"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lastRenderedPageBreak/>
            <w:t>5.2.1 Decisões de Projeto</w:t>
          </w:r>
          <w:r>
            <w:rPr>
              <w:noProof/>
            </w:rPr>
            <w:tab/>
          </w:r>
          <w:r>
            <w:rPr>
              <w:noProof/>
            </w:rPr>
            <w:fldChar w:fldCharType="begin"/>
          </w:r>
          <w:r>
            <w:rPr>
              <w:noProof/>
            </w:rPr>
            <w:instrText xml:space="preserve"> PAGEREF _Toc23089985 \h </w:instrText>
          </w:r>
          <w:r>
            <w:rPr>
              <w:noProof/>
            </w:rPr>
          </w:r>
          <w:r>
            <w:rPr>
              <w:noProof/>
            </w:rPr>
            <w:fldChar w:fldCharType="separate"/>
          </w:r>
          <w:r w:rsidR="007330E5">
            <w:rPr>
              <w:noProof/>
            </w:rPr>
            <w:t>133</w:t>
          </w:r>
          <w:r>
            <w:rPr>
              <w:noProof/>
            </w:rPr>
            <w:fldChar w:fldCharType="end"/>
          </w:r>
        </w:p>
        <w:p w14:paraId="792F84AD" w14:textId="77777777" w:rsidR="00FC26A2" w:rsidRPr="00771B2A" w:rsidRDefault="00FC26A2">
          <w:pPr>
            <w:pStyle w:val="Sumrio5"/>
            <w:tabs>
              <w:tab w:val="right" w:leader="dot" w:pos="9395"/>
            </w:tabs>
            <w:rPr>
              <w:rFonts w:asciiTheme="minorHAnsi" w:eastAsiaTheme="minorEastAsia" w:hAnsiTheme="minorHAnsi" w:cstheme="minorBidi"/>
              <w:noProof/>
              <w:sz w:val="22"/>
              <w:szCs w:val="22"/>
              <w:lang w:eastAsia="en-US"/>
            </w:rPr>
          </w:pPr>
          <w:r>
            <w:rPr>
              <w:noProof/>
            </w:rPr>
            <w:t>5.2.2 Dificuldades</w:t>
          </w:r>
          <w:r>
            <w:rPr>
              <w:noProof/>
            </w:rPr>
            <w:tab/>
          </w:r>
          <w:r>
            <w:rPr>
              <w:noProof/>
            </w:rPr>
            <w:fldChar w:fldCharType="begin"/>
          </w:r>
          <w:r>
            <w:rPr>
              <w:noProof/>
            </w:rPr>
            <w:instrText xml:space="preserve"> PAGEREF _Toc23089986 \h </w:instrText>
          </w:r>
          <w:r>
            <w:rPr>
              <w:noProof/>
            </w:rPr>
          </w:r>
          <w:r>
            <w:rPr>
              <w:noProof/>
            </w:rPr>
            <w:fldChar w:fldCharType="separate"/>
          </w:r>
          <w:r w:rsidR="007330E5">
            <w:rPr>
              <w:noProof/>
            </w:rPr>
            <w:t>135</w:t>
          </w:r>
          <w:r>
            <w:rPr>
              <w:noProof/>
            </w:rPr>
            <w:fldChar w:fldCharType="end"/>
          </w:r>
        </w:p>
        <w:p w14:paraId="2F01CF71"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5.3 Implantação</w:t>
          </w:r>
          <w:r>
            <w:rPr>
              <w:noProof/>
            </w:rPr>
            <w:tab/>
          </w:r>
          <w:r>
            <w:rPr>
              <w:noProof/>
            </w:rPr>
            <w:fldChar w:fldCharType="begin"/>
          </w:r>
          <w:r>
            <w:rPr>
              <w:noProof/>
            </w:rPr>
            <w:instrText xml:space="preserve"> PAGEREF _Toc23089987 \h </w:instrText>
          </w:r>
          <w:r>
            <w:rPr>
              <w:noProof/>
            </w:rPr>
          </w:r>
          <w:r>
            <w:rPr>
              <w:noProof/>
            </w:rPr>
            <w:fldChar w:fldCharType="separate"/>
          </w:r>
          <w:r w:rsidR="007330E5">
            <w:rPr>
              <w:noProof/>
            </w:rPr>
            <w:t>137</w:t>
          </w:r>
          <w:r>
            <w:rPr>
              <w:noProof/>
            </w:rPr>
            <w:fldChar w:fldCharType="end"/>
          </w:r>
        </w:p>
        <w:p w14:paraId="737FFFC9" w14:textId="77777777" w:rsidR="00FC26A2" w:rsidRPr="00771B2A" w:rsidRDefault="00FC26A2">
          <w:pPr>
            <w:pStyle w:val="Sumrio2"/>
            <w:rPr>
              <w:rFonts w:asciiTheme="minorHAnsi" w:eastAsiaTheme="minorEastAsia" w:hAnsiTheme="minorHAnsi" w:cstheme="minorBidi"/>
              <w:b w:val="0"/>
              <w:sz w:val="22"/>
              <w:szCs w:val="22"/>
              <w:lang w:eastAsia="en-US"/>
            </w:rPr>
          </w:pPr>
          <w:r>
            <w:t>6 Avaliação</w:t>
          </w:r>
          <w:r>
            <w:tab/>
          </w:r>
          <w:r>
            <w:fldChar w:fldCharType="begin"/>
          </w:r>
          <w:r>
            <w:instrText xml:space="preserve"> PAGEREF _Toc23089988 \h </w:instrText>
          </w:r>
          <w:r>
            <w:fldChar w:fldCharType="separate"/>
          </w:r>
          <w:r w:rsidR="007330E5">
            <w:t>139</w:t>
          </w:r>
          <w:r>
            <w:fldChar w:fldCharType="end"/>
          </w:r>
        </w:p>
        <w:p w14:paraId="1084A4C7"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6.1 Planejamento da avaliação</w:t>
          </w:r>
          <w:r>
            <w:rPr>
              <w:noProof/>
            </w:rPr>
            <w:tab/>
          </w:r>
          <w:r>
            <w:rPr>
              <w:noProof/>
            </w:rPr>
            <w:fldChar w:fldCharType="begin"/>
          </w:r>
          <w:r>
            <w:rPr>
              <w:noProof/>
            </w:rPr>
            <w:instrText xml:space="preserve"> PAGEREF _Toc23089989 \h </w:instrText>
          </w:r>
          <w:r>
            <w:rPr>
              <w:noProof/>
            </w:rPr>
          </w:r>
          <w:r>
            <w:rPr>
              <w:noProof/>
            </w:rPr>
            <w:fldChar w:fldCharType="separate"/>
          </w:r>
          <w:r w:rsidR="007330E5">
            <w:rPr>
              <w:noProof/>
            </w:rPr>
            <w:t>139</w:t>
          </w:r>
          <w:r>
            <w:rPr>
              <w:noProof/>
            </w:rPr>
            <w:fldChar w:fldCharType="end"/>
          </w:r>
        </w:p>
        <w:p w14:paraId="4BB2295A"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 xml:space="preserve">6.2 Aplicação do </w:t>
          </w:r>
          <w:r w:rsidRPr="008032D9">
            <w:rPr>
              <w:i/>
              <w:noProof/>
            </w:rPr>
            <w:t>survey</w:t>
          </w:r>
          <w:r>
            <w:rPr>
              <w:noProof/>
            </w:rPr>
            <w:t xml:space="preserve"> com os usuários</w:t>
          </w:r>
          <w:r>
            <w:rPr>
              <w:noProof/>
            </w:rPr>
            <w:tab/>
          </w:r>
          <w:r>
            <w:rPr>
              <w:noProof/>
            </w:rPr>
            <w:fldChar w:fldCharType="begin"/>
          </w:r>
          <w:r>
            <w:rPr>
              <w:noProof/>
            </w:rPr>
            <w:instrText xml:space="preserve"> PAGEREF _Toc23089990 \h </w:instrText>
          </w:r>
          <w:r>
            <w:rPr>
              <w:noProof/>
            </w:rPr>
          </w:r>
          <w:r>
            <w:rPr>
              <w:noProof/>
            </w:rPr>
            <w:fldChar w:fldCharType="separate"/>
          </w:r>
          <w:r w:rsidR="007330E5">
            <w:rPr>
              <w:noProof/>
            </w:rPr>
            <w:t>140</w:t>
          </w:r>
          <w:r>
            <w:rPr>
              <w:noProof/>
            </w:rPr>
            <w:fldChar w:fldCharType="end"/>
          </w:r>
        </w:p>
        <w:p w14:paraId="0CE95158"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6.2.1 Aplicação com ex-alunos de Gerência de Projetos</w:t>
          </w:r>
          <w:r>
            <w:rPr>
              <w:noProof/>
            </w:rPr>
            <w:tab/>
          </w:r>
          <w:r>
            <w:rPr>
              <w:noProof/>
            </w:rPr>
            <w:fldChar w:fldCharType="begin"/>
          </w:r>
          <w:r>
            <w:rPr>
              <w:noProof/>
            </w:rPr>
            <w:instrText xml:space="preserve"> PAGEREF _Toc23089991 \h </w:instrText>
          </w:r>
          <w:r>
            <w:rPr>
              <w:noProof/>
            </w:rPr>
          </w:r>
          <w:r>
            <w:rPr>
              <w:noProof/>
            </w:rPr>
            <w:fldChar w:fldCharType="separate"/>
          </w:r>
          <w:r w:rsidR="007330E5">
            <w:rPr>
              <w:noProof/>
            </w:rPr>
            <w:t>141</w:t>
          </w:r>
          <w:r>
            <w:rPr>
              <w:noProof/>
            </w:rPr>
            <w:fldChar w:fldCharType="end"/>
          </w:r>
        </w:p>
        <w:p w14:paraId="6DE242CE"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6.2.2 Aplicação com alunos cursando Gerência de Projetos atualmente</w:t>
          </w:r>
          <w:r>
            <w:rPr>
              <w:noProof/>
            </w:rPr>
            <w:tab/>
          </w:r>
          <w:r>
            <w:rPr>
              <w:noProof/>
            </w:rPr>
            <w:fldChar w:fldCharType="begin"/>
          </w:r>
          <w:r>
            <w:rPr>
              <w:noProof/>
            </w:rPr>
            <w:instrText xml:space="preserve"> PAGEREF _Toc23089992 \h </w:instrText>
          </w:r>
          <w:r>
            <w:rPr>
              <w:noProof/>
            </w:rPr>
          </w:r>
          <w:r>
            <w:rPr>
              <w:noProof/>
            </w:rPr>
            <w:fldChar w:fldCharType="separate"/>
          </w:r>
          <w:r w:rsidR="007330E5">
            <w:rPr>
              <w:noProof/>
            </w:rPr>
            <w:t>143</w:t>
          </w:r>
          <w:r>
            <w:rPr>
              <w:noProof/>
            </w:rPr>
            <w:fldChar w:fldCharType="end"/>
          </w:r>
        </w:p>
        <w:p w14:paraId="1C29CEA0" w14:textId="77777777" w:rsidR="00FC26A2" w:rsidRPr="00771B2A" w:rsidRDefault="00FC26A2">
          <w:pPr>
            <w:pStyle w:val="Sumrio4"/>
            <w:tabs>
              <w:tab w:val="right" w:leader="dot" w:pos="9395"/>
            </w:tabs>
            <w:rPr>
              <w:rFonts w:asciiTheme="minorHAnsi" w:eastAsiaTheme="minorEastAsia" w:hAnsiTheme="minorHAnsi" w:cstheme="minorBidi"/>
              <w:noProof/>
              <w:sz w:val="22"/>
              <w:szCs w:val="22"/>
              <w:lang w:eastAsia="en-US"/>
            </w:rPr>
          </w:pPr>
          <w:r>
            <w:rPr>
              <w:noProof/>
            </w:rPr>
            <w:t xml:space="preserve">6.2.3 Análise dos resultados obtidos com a aplicação dos </w:t>
          </w:r>
          <w:r w:rsidRPr="008032D9">
            <w:rPr>
              <w:i/>
              <w:noProof/>
            </w:rPr>
            <w:t>surveys</w:t>
          </w:r>
          <w:r>
            <w:rPr>
              <w:noProof/>
            </w:rPr>
            <w:tab/>
          </w:r>
          <w:r>
            <w:rPr>
              <w:noProof/>
            </w:rPr>
            <w:fldChar w:fldCharType="begin"/>
          </w:r>
          <w:r>
            <w:rPr>
              <w:noProof/>
            </w:rPr>
            <w:instrText xml:space="preserve"> PAGEREF _Toc23089993 \h </w:instrText>
          </w:r>
          <w:r>
            <w:rPr>
              <w:noProof/>
            </w:rPr>
          </w:r>
          <w:r>
            <w:rPr>
              <w:noProof/>
            </w:rPr>
            <w:fldChar w:fldCharType="separate"/>
          </w:r>
          <w:r w:rsidR="007330E5">
            <w:rPr>
              <w:noProof/>
            </w:rPr>
            <w:t>146</w:t>
          </w:r>
          <w:r>
            <w:rPr>
              <w:noProof/>
            </w:rPr>
            <w:fldChar w:fldCharType="end"/>
          </w:r>
        </w:p>
        <w:p w14:paraId="0AE89849"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 xml:space="preserve">6.3 Discussão sobre o resultado do </w:t>
          </w:r>
          <w:r w:rsidRPr="008032D9">
            <w:rPr>
              <w:i/>
              <w:noProof/>
            </w:rPr>
            <w:t>survey</w:t>
          </w:r>
          <w:r>
            <w:rPr>
              <w:noProof/>
            </w:rPr>
            <w:tab/>
          </w:r>
          <w:r>
            <w:rPr>
              <w:noProof/>
            </w:rPr>
            <w:fldChar w:fldCharType="begin"/>
          </w:r>
          <w:r>
            <w:rPr>
              <w:noProof/>
            </w:rPr>
            <w:instrText xml:space="preserve"> PAGEREF _Toc23089994 \h </w:instrText>
          </w:r>
          <w:r>
            <w:rPr>
              <w:noProof/>
            </w:rPr>
          </w:r>
          <w:r>
            <w:rPr>
              <w:noProof/>
            </w:rPr>
            <w:fldChar w:fldCharType="separate"/>
          </w:r>
          <w:r w:rsidR="007330E5">
            <w:rPr>
              <w:noProof/>
            </w:rPr>
            <w:t>149</w:t>
          </w:r>
          <w:r>
            <w:rPr>
              <w:noProof/>
            </w:rPr>
            <w:fldChar w:fldCharType="end"/>
          </w:r>
        </w:p>
        <w:p w14:paraId="1826D8ED"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6.4 Entrevista de avaliação com fornecedores de requisitos</w:t>
          </w:r>
          <w:r>
            <w:rPr>
              <w:noProof/>
            </w:rPr>
            <w:tab/>
          </w:r>
          <w:r>
            <w:rPr>
              <w:noProof/>
            </w:rPr>
            <w:fldChar w:fldCharType="begin"/>
          </w:r>
          <w:r>
            <w:rPr>
              <w:noProof/>
            </w:rPr>
            <w:instrText xml:space="preserve"> PAGEREF _Toc23089995 \h </w:instrText>
          </w:r>
          <w:r>
            <w:rPr>
              <w:noProof/>
            </w:rPr>
          </w:r>
          <w:r>
            <w:rPr>
              <w:noProof/>
            </w:rPr>
            <w:fldChar w:fldCharType="separate"/>
          </w:r>
          <w:r w:rsidR="007330E5">
            <w:rPr>
              <w:noProof/>
            </w:rPr>
            <w:t>151</w:t>
          </w:r>
          <w:r>
            <w:rPr>
              <w:noProof/>
            </w:rPr>
            <w:fldChar w:fldCharType="end"/>
          </w:r>
        </w:p>
        <w:p w14:paraId="255CBC9D" w14:textId="77777777" w:rsidR="00FC26A2" w:rsidRPr="00771B2A" w:rsidRDefault="00FC26A2">
          <w:pPr>
            <w:pStyle w:val="Sumrio2"/>
            <w:rPr>
              <w:rFonts w:asciiTheme="minorHAnsi" w:eastAsiaTheme="minorEastAsia" w:hAnsiTheme="minorHAnsi" w:cstheme="minorBidi"/>
              <w:b w:val="0"/>
              <w:sz w:val="22"/>
              <w:szCs w:val="22"/>
              <w:lang w:eastAsia="en-US"/>
            </w:rPr>
          </w:pPr>
          <w:r>
            <w:t>7. Conclusão</w:t>
          </w:r>
          <w:r>
            <w:tab/>
          </w:r>
          <w:r>
            <w:fldChar w:fldCharType="begin"/>
          </w:r>
          <w:r>
            <w:instrText xml:space="preserve"> PAGEREF _Toc23089996 \h </w:instrText>
          </w:r>
          <w:r>
            <w:fldChar w:fldCharType="separate"/>
          </w:r>
          <w:r w:rsidR="007330E5">
            <w:t>154</w:t>
          </w:r>
          <w:r>
            <w:fldChar w:fldCharType="end"/>
          </w:r>
        </w:p>
        <w:p w14:paraId="71BC9592" w14:textId="77777777" w:rsidR="00FC26A2" w:rsidRPr="00771B2A" w:rsidRDefault="00FC26A2">
          <w:pPr>
            <w:pStyle w:val="Sumrio3"/>
            <w:tabs>
              <w:tab w:val="right" w:leader="dot" w:pos="9395"/>
            </w:tabs>
            <w:rPr>
              <w:rFonts w:asciiTheme="minorHAnsi" w:eastAsiaTheme="minorEastAsia" w:hAnsiTheme="minorHAnsi" w:cstheme="minorBidi"/>
              <w:noProof/>
              <w:sz w:val="22"/>
              <w:szCs w:val="22"/>
              <w:lang w:eastAsia="en-US"/>
            </w:rPr>
          </w:pPr>
          <w:r>
            <w:rPr>
              <w:noProof/>
            </w:rPr>
            <w:t>7.1 Trabalhos futuros</w:t>
          </w:r>
          <w:r>
            <w:rPr>
              <w:noProof/>
            </w:rPr>
            <w:tab/>
          </w:r>
          <w:r>
            <w:rPr>
              <w:noProof/>
            </w:rPr>
            <w:fldChar w:fldCharType="begin"/>
          </w:r>
          <w:r>
            <w:rPr>
              <w:noProof/>
            </w:rPr>
            <w:instrText xml:space="preserve"> PAGEREF _Toc23089997 \h </w:instrText>
          </w:r>
          <w:r>
            <w:rPr>
              <w:noProof/>
            </w:rPr>
          </w:r>
          <w:r>
            <w:rPr>
              <w:noProof/>
            </w:rPr>
            <w:fldChar w:fldCharType="separate"/>
          </w:r>
          <w:r w:rsidR="007330E5">
            <w:rPr>
              <w:noProof/>
            </w:rPr>
            <w:t>156</w:t>
          </w:r>
          <w:r>
            <w:rPr>
              <w:noProof/>
            </w:rPr>
            <w:fldChar w:fldCharType="end"/>
          </w:r>
        </w:p>
        <w:p w14:paraId="6AC2E744" w14:textId="77777777" w:rsidR="00FC26A2" w:rsidRPr="00771B2A" w:rsidRDefault="00FC26A2">
          <w:pPr>
            <w:pStyle w:val="Sumrio2"/>
            <w:rPr>
              <w:rFonts w:asciiTheme="minorHAnsi" w:eastAsiaTheme="minorEastAsia" w:hAnsiTheme="minorHAnsi" w:cstheme="minorBidi"/>
              <w:b w:val="0"/>
              <w:sz w:val="22"/>
              <w:szCs w:val="22"/>
              <w:lang w:eastAsia="en-US"/>
            </w:rPr>
          </w:pPr>
          <w:r>
            <w:t>REFERÊNCIAS</w:t>
          </w:r>
          <w:r>
            <w:tab/>
          </w:r>
          <w:r>
            <w:fldChar w:fldCharType="begin"/>
          </w:r>
          <w:r>
            <w:instrText xml:space="preserve"> PAGEREF _Toc23089998 \h </w:instrText>
          </w:r>
          <w:r>
            <w:fldChar w:fldCharType="separate"/>
          </w:r>
          <w:r w:rsidR="007330E5">
            <w:t>156</w:t>
          </w:r>
          <w:r>
            <w:fldChar w:fldCharType="end"/>
          </w:r>
        </w:p>
        <w:p w14:paraId="522F04D4" w14:textId="77777777" w:rsidR="00FC26A2" w:rsidRPr="00771B2A" w:rsidRDefault="00FC26A2">
          <w:pPr>
            <w:pStyle w:val="Sumrio2"/>
            <w:rPr>
              <w:rFonts w:asciiTheme="minorHAnsi" w:eastAsiaTheme="minorEastAsia" w:hAnsiTheme="minorHAnsi" w:cstheme="minorBidi"/>
              <w:b w:val="0"/>
              <w:sz w:val="22"/>
              <w:szCs w:val="22"/>
              <w:lang w:eastAsia="en-US"/>
            </w:rPr>
          </w:pPr>
          <w:r>
            <w:t>APÊNDICE A - Casos de uso</w:t>
          </w:r>
          <w:r>
            <w:tab/>
          </w:r>
          <w:r>
            <w:fldChar w:fldCharType="begin"/>
          </w:r>
          <w:r>
            <w:instrText xml:space="preserve"> PAGEREF _Toc23089999 \h </w:instrText>
          </w:r>
          <w:r>
            <w:fldChar w:fldCharType="separate"/>
          </w:r>
          <w:r w:rsidR="007330E5">
            <w:t>173</w:t>
          </w:r>
          <w:r>
            <w:fldChar w:fldCharType="end"/>
          </w:r>
        </w:p>
        <w:p w14:paraId="70D90CC8" w14:textId="77777777" w:rsidR="00FC26A2" w:rsidRPr="00771B2A" w:rsidRDefault="00FC26A2">
          <w:pPr>
            <w:pStyle w:val="Sumrio2"/>
            <w:rPr>
              <w:rFonts w:asciiTheme="minorHAnsi" w:eastAsiaTheme="minorEastAsia" w:hAnsiTheme="minorHAnsi" w:cstheme="minorBidi"/>
              <w:b w:val="0"/>
              <w:sz w:val="22"/>
              <w:szCs w:val="22"/>
              <w:lang w:eastAsia="en-US"/>
            </w:rPr>
          </w:pPr>
          <w:r>
            <w:t>APÊNDICE B - Questionário sobre o dotProject+</w:t>
          </w:r>
          <w:r>
            <w:tab/>
          </w:r>
          <w:r>
            <w:fldChar w:fldCharType="begin"/>
          </w:r>
          <w:r>
            <w:instrText xml:space="preserve"> PAGEREF _Toc23090000 \h </w:instrText>
          </w:r>
          <w:r>
            <w:fldChar w:fldCharType="separate"/>
          </w:r>
          <w:r w:rsidR="007330E5">
            <w:t>235</w:t>
          </w:r>
          <w:r>
            <w:fldChar w:fldCharType="end"/>
          </w:r>
        </w:p>
        <w:p w14:paraId="51CC57B4" w14:textId="77777777" w:rsidR="00FC26A2" w:rsidRPr="00771B2A" w:rsidRDefault="00FC26A2">
          <w:pPr>
            <w:pStyle w:val="Sumrio2"/>
            <w:rPr>
              <w:rFonts w:asciiTheme="minorHAnsi" w:eastAsiaTheme="minorEastAsia" w:hAnsiTheme="minorHAnsi" w:cstheme="minorBidi"/>
              <w:b w:val="0"/>
              <w:sz w:val="22"/>
              <w:szCs w:val="22"/>
              <w:lang w:eastAsia="en-US"/>
            </w:rPr>
          </w:pPr>
          <w:r>
            <w:t>APÊNDICE C - Resultado do teste de usabilidade do primeiro protótipo de tela desenvolvido</w:t>
          </w:r>
          <w:r>
            <w:tab/>
          </w:r>
          <w:r>
            <w:fldChar w:fldCharType="begin"/>
          </w:r>
          <w:r>
            <w:instrText xml:space="preserve"> PAGEREF _Toc23090001 \h </w:instrText>
          </w:r>
          <w:r>
            <w:fldChar w:fldCharType="separate"/>
          </w:r>
          <w:r w:rsidR="007330E5">
            <w:t>240</w:t>
          </w:r>
          <w:r>
            <w:fldChar w:fldCharType="end"/>
          </w:r>
        </w:p>
        <w:p w14:paraId="274D88C2" w14:textId="77777777" w:rsidR="00FC26A2" w:rsidRPr="00BB7CAE" w:rsidRDefault="00FC26A2">
          <w:pPr>
            <w:pStyle w:val="Sumrio2"/>
            <w:rPr>
              <w:rFonts w:asciiTheme="minorHAnsi" w:eastAsiaTheme="minorEastAsia" w:hAnsiTheme="minorHAnsi" w:cstheme="minorBidi"/>
              <w:b w:val="0"/>
              <w:sz w:val="22"/>
              <w:szCs w:val="22"/>
              <w:lang w:eastAsia="en-US"/>
            </w:rPr>
          </w:pPr>
          <w:r>
            <w:t>APÊNDICE D - Protótipos de tela</w:t>
          </w:r>
          <w:r>
            <w:tab/>
          </w:r>
          <w:r>
            <w:fldChar w:fldCharType="begin"/>
          </w:r>
          <w:r>
            <w:instrText xml:space="preserve"> PAGEREF _Toc23090002 \h </w:instrText>
          </w:r>
          <w:r>
            <w:fldChar w:fldCharType="separate"/>
          </w:r>
          <w:r w:rsidR="007330E5">
            <w:t>241</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275F6545" w14:textId="77777777" w:rsidR="00FC26A2" w:rsidRDefault="00FC26A2" w:rsidP="00816C02">
      <w:pPr>
        <w:spacing w:line="480" w:lineRule="auto"/>
        <w:jc w:val="center"/>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lastRenderedPageBreak/>
        <w:t>LISTA DE FIGURAS</w:t>
      </w:r>
    </w:p>
    <w:p w14:paraId="245FC3ED" w14:textId="77777777" w:rsidR="00E515F3" w:rsidRPr="00E5040A" w:rsidRDefault="00E5040A" w:rsidP="007D2F4B">
      <w:pPr>
        <w:tabs>
          <w:tab w:val="right" w:pos="9360"/>
        </w:tabs>
        <w:spacing w:line="480" w:lineRule="auto"/>
      </w:pPr>
      <w:r w:rsidRPr="00E5040A">
        <w:t>Figura 1 - Curvas de aprendizado para diferentes tipos de usuários ..................</w:t>
      </w:r>
      <w:r>
        <w:t>..</w:t>
      </w:r>
      <w:r w:rsidRPr="00E5040A">
        <w:t>......... 22</w:t>
      </w:r>
    </w:p>
    <w:p w14:paraId="08EC0EE0" w14:textId="6C4F662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rsidP="007D2F4B">
      <w:pPr>
        <w:tabs>
          <w:tab w:val="right" w:pos="9360"/>
        </w:tabs>
        <w:spacing w:line="480" w:lineRule="auto"/>
      </w:pPr>
      <w:r w:rsidRPr="00E5040A">
        <w:t>Figura 4 - Relação entre o projeto e as partes interessadas .....................</w:t>
      </w:r>
      <w:r>
        <w:t>..</w:t>
      </w:r>
      <w:r w:rsidR="00763A04">
        <w:t>................... 31</w:t>
      </w:r>
    </w:p>
    <w:p w14:paraId="62869D48" w14:textId="66252074"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6C01BB" w:rsidRDefault="00E5040A" w:rsidP="007D2F4B">
      <w:pPr>
        <w:tabs>
          <w:tab w:val="right" w:pos="9360"/>
        </w:tabs>
        <w:spacing w:line="480" w:lineRule="auto"/>
        <w:rPr>
          <w:lang w:val="en-GB"/>
        </w:rPr>
      </w:pPr>
      <w:r w:rsidRPr="00BB7CAE">
        <w:rPr>
          <w:lang w:val="en-GB"/>
        </w:rPr>
        <w:t xml:space="preserve">Figura 12 - </w:t>
      </w:r>
      <w:r w:rsidRPr="00BB7CAE">
        <w:rPr>
          <w:i/>
          <w:lang w:val="en-GB"/>
        </w:rPr>
        <w:t>Teamwork Projects</w:t>
      </w:r>
      <w:r w:rsidRPr="00BB7CAE">
        <w:rPr>
          <w:lang w:val="en-GB"/>
        </w:rPr>
        <w:t xml:space="preserve">: </w:t>
      </w:r>
      <w:r w:rsidRPr="00BB7CAE">
        <w:rPr>
          <w:i/>
          <w:lang w:val="en-GB"/>
        </w:rPr>
        <w:t xml:space="preserve">Overview </w:t>
      </w:r>
      <w:r w:rsidR="006C01BB" w:rsidRPr="00BB7CAE">
        <w:rPr>
          <w:lang w:val="en-GB"/>
        </w:rPr>
        <w:t xml:space="preserve">do </w:t>
      </w:r>
      <w:proofErr w:type="gramStart"/>
      <w:r w:rsidR="006C01BB" w:rsidRPr="00BB7CAE">
        <w:rPr>
          <w:lang w:val="en-GB"/>
        </w:rPr>
        <w:t>projeto ...............................................…...</w:t>
      </w:r>
      <w:proofErr w:type="gramEnd"/>
      <w:r w:rsidRPr="00BB7CAE">
        <w:rPr>
          <w:lang w:val="en-GB"/>
        </w:rPr>
        <w:t xml:space="preserve"> </w:t>
      </w:r>
      <w:r w:rsidR="00763A04">
        <w:rPr>
          <w:lang w:val="en-GB"/>
        </w:rPr>
        <w:t>55</w:t>
      </w:r>
    </w:p>
    <w:p w14:paraId="23BA36A1" w14:textId="387FC4D0" w:rsidR="00E515F3" w:rsidRPr="00771B2A" w:rsidRDefault="00E5040A" w:rsidP="007D2F4B">
      <w:pPr>
        <w:tabs>
          <w:tab w:val="right" w:pos="9360"/>
        </w:tabs>
        <w:spacing w:line="480" w:lineRule="auto"/>
        <w:rPr>
          <w:lang w:val="en-US"/>
        </w:rPr>
      </w:pPr>
      <w:r w:rsidRPr="00BB7CAE">
        <w:t xml:space="preserve">Figura 13 - </w:t>
      </w:r>
      <w:r w:rsidRPr="00BB7CAE">
        <w:rPr>
          <w:i/>
        </w:rPr>
        <w:t xml:space="preserve">Teamwork </w:t>
      </w:r>
      <w:proofErr w:type="spellStart"/>
      <w:r w:rsidRPr="00BB7CAE">
        <w:rPr>
          <w:i/>
        </w:rPr>
        <w:t>Projects</w:t>
      </w:r>
      <w:proofErr w:type="spellEnd"/>
      <w:r w:rsidRPr="00BB7CAE">
        <w:t>: Paleta de cores ....................................................</w:t>
      </w:r>
      <w:r w:rsidR="00B828DE" w:rsidRPr="00BB7CAE">
        <w:t>.</w:t>
      </w:r>
      <w:r w:rsidR="00763A04" w:rsidRPr="00BB7CAE">
        <w:t xml:space="preserve">....... </w:t>
      </w:r>
      <w:r w:rsidR="00763A04" w:rsidRPr="00771B2A">
        <w:rPr>
          <w:lang w:val="en-US"/>
        </w:rPr>
        <w:t>56</w:t>
      </w:r>
    </w:p>
    <w:p w14:paraId="39CE878B" w14:textId="704A05AA" w:rsidR="00E515F3" w:rsidRPr="00771B2A" w:rsidRDefault="00E5040A" w:rsidP="007D2F4B">
      <w:pPr>
        <w:tabs>
          <w:tab w:val="right" w:pos="9360"/>
        </w:tabs>
        <w:spacing w:line="480" w:lineRule="auto"/>
        <w:rPr>
          <w:lang w:val="en-US"/>
        </w:rPr>
      </w:pPr>
      <w:r w:rsidRPr="00771B2A">
        <w:rPr>
          <w:lang w:val="en-US"/>
        </w:rPr>
        <w:t xml:space="preserve">Figura 14 - </w:t>
      </w:r>
      <w:r w:rsidRPr="00771B2A">
        <w:rPr>
          <w:i/>
          <w:lang w:val="en-US"/>
        </w:rPr>
        <w:t>Wrike</w:t>
      </w:r>
      <w:r w:rsidRPr="00771B2A">
        <w:rPr>
          <w:lang w:val="en-US"/>
        </w:rPr>
        <w:t xml:space="preserve">: </w:t>
      </w:r>
      <w:r w:rsidRPr="00771B2A">
        <w:rPr>
          <w:i/>
          <w:lang w:val="en-US"/>
        </w:rPr>
        <w:t xml:space="preserve">Overview </w:t>
      </w:r>
      <w:r w:rsidRPr="00771B2A">
        <w:rPr>
          <w:lang w:val="en-US"/>
        </w:rPr>
        <w:t>(</w:t>
      </w:r>
      <w:proofErr w:type="spellStart"/>
      <w:r w:rsidRPr="00771B2A">
        <w:rPr>
          <w:lang w:val="en-US"/>
        </w:rPr>
        <w:t>quadros</w:t>
      </w:r>
      <w:proofErr w:type="spellEnd"/>
      <w:r w:rsidRPr="00771B2A">
        <w:rPr>
          <w:lang w:val="en-US"/>
        </w:rPr>
        <w:t>) ..............................................</w:t>
      </w:r>
      <w:r w:rsidR="00763A04" w:rsidRPr="00771B2A">
        <w:rPr>
          <w:lang w:val="en-US"/>
        </w:rPr>
        <w:t>............................. 57</w:t>
      </w:r>
    </w:p>
    <w:p w14:paraId="4332BD28" w14:textId="352D9C5D" w:rsidR="00E515F3" w:rsidRPr="00E5040A" w:rsidRDefault="00E5040A" w:rsidP="007D2F4B">
      <w:pPr>
        <w:tabs>
          <w:tab w:val="right" w:pos="9360"/>
        </w:tabs>
        <w:spacing w:line="480" w:lineRule="auto"/>
      </w:pPr>
      <w:r w:rsidRPr="00771B2A">
        <w:rPr>
          <w:lang w:val="en-US"/>
        </w:rPr>
        <w:t xml:space="preserve">Figura 15 - </w:t>
      </w:r>
      <w:r w:rsidRPr="00771B2A">
        <w:rPr>
          <w:i/>
          <w:lang w:val="en-US"/>
        </w:rPr>
        <w:t>Wrike</w:t>
      </w:r>
      <w:r w:rsidRPr="00771B2A">
        <w:rPr>
          <w:lang w:val="en-US"/>
        </w:rPr>
        <w:t xml:space="preserve">: </w:t>
      </w:r>
      <w:r w:rsidRPr="00771B2A">
        <w:rPr>
          <w:i/>
          <w:lang w:val="en-US"/>
        </w:rPr>
        <w:t xml:space="preserve">Overview </w:t>
      </w:r>
      <w:r w:rsidRPr="00771B2A">
        <w:rPr>
          <w:lang w:val="en-US"/>
        </w:rPr>
        <w:t>(</w:t>
      </w:r>
      <w:proofErr w:type="spellStart"/>
      <w:r w:rsidRPr="00771B2A">
        <w:rPr>
          <w:lang w:val="en-US"/>
        </w:rPr>
        <w:t>lista</w:t>
      </w:r>
      <w:proofErr w:type="spellEnd"/>
      <w:r w:rsidRPr="00771B2A">
        <w:rPr>
          <w:lang w:val="en-US"/>
        </w:rPr>
        <w:t>) ..........................................................................</w:t>
      </w:r>
      <w:r w:rsidR="00B828DE" w:rsidRPr="00771B2A">
        <w:rPr>
          <w:lang w:val="en-US"/>
        </w:rPr>
        <w:t>.</w:t>
      </w:r>
      <w:r w:rsidRPr="00771B2A">
        <w:rPr>
          <w:lang w:val="en-US"/>
        </w:rPr>
        <w:t>.......</w:t>
      </w:r>
      <w:r w:rsidR="00763A04" w:rsidRPr="00771B2A">
        <w:rPr>
          <w:lang w:val="en-US"/>
        </w:rPr>
        <w:t xml:space="preserve"> </w:t>
      </w:r>
      <w:r w:rsidR="00763A04">
        <w:t>58</w:t>
      </w:r>
    </w:p>
    <w:p w14:paraId="0C8F8352" w14:textId="3E8BEE7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rsidP="007D2F4B">
      <w:pPr>
        <w:tabs>
          <w:tab w:val="right" w:pos="9360"/>
        </w:tabs>
        <w:spacing w:line="48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rsidP="007D2F4B">
      <w:pPr>
        <w:tabs>
          <w:tab w:val="right" w:pos="9360"/>
        </w:tabs>
        <w:spacing w:line="480" w:lineRule="auto"/>
      </w:pPr>
      <w:r w:rsidRPr="00E5040A">
        <w:lastRenderedPageBreak/>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rsidP="007D2F4B">
      <w:pPr>
        <w:tabs>
          <w:tab w:val="right" w:pos="9360"/>
        </w:tabs>
        <w:spacing w:line="480" w:lineRule="auto"/>
      </w:pPr>
      <w:r w:rsidRPr="00E5040A">
        <w:t xml:space="preserve">Figura 38 - Resultado da </w:t>
      </w:r>
      <w:r w:rsidRPr="00E5040A">
        <w:rPr>
          <w:i/>
        </w:rPr>
        <w:t xml:space="preserve">checklist </w:t>
      </w:r>
      <w:r w:rsidRPr="00E5040A">
        <w:t>de usabilidade no primeiro protótipo .................</w:t>
      </w:r>
      <w:r w:rsidR="00B828DE">
        <w:t>.</w:t>
      </w:r>
      <w:r w:rsidR="00F3745F">
        <w:t>...... 87</w:t>
      </w:r>
    </w:p>
    <w:p w14:paraId="63677A6E" w14:textId="4A5D60F4" w:rsidR="00E515F3" w:rsidRPr="00E5040A" w:rsidRDefault="00E5040A" w:rsidP="007D2F4B">
      <w:pPr>
        <w:tabs>
          <w:tab w:val="right" w:pos="9360"/>
        </w:tabs>
        <w:spacing w:line="480" w:lineRule="auto"/>
      </w:pPr>
      <w:r w:rsidRPr="00E5040A">
        <w:t xml:space="preserve">Figura 39 - Resultado da </w:t>
      </w:r>
      <w:r w:rsidRPr="00756256">
        <w:rPr>
          <w:i/>
        </w:rPr>
        <w:t>checklist</w:t>
      </w:r>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rsidP="007D2F4B">
      <w:pPr>
        <w:tabs>
          <w:tab w:val="right" w:pos="9360"/>
        </w:tabs>
        <w:spacing w:line="480" w:lineRule="auto"/>
      </w:pPr>
      <w:r w:rsidRPr="00E5040A">
        <w:t>Figura 40 - Persona: Estudante de Gerência de Projetos ................</w:t>
      </w:r>
      <w:r>
        <w:t>..</w:t>
      </w:r>
      <w:r w:rsidR="00F3745F">
        <w:t>............................ 90</w:t>
      </w:r>
    </w:p>
    <w:p w14:paraId="4A5FCB80" w14:textId="7CCEC202" w:rsidR="00E515F3" w:rsidRPr="00E5040A" w:rsidRDefault="00E5040A" w:rsidP="007D2F4B">
      <w:pPr>
        <w:tabs>
          <w:tab w:val="right" w:pos="9360"/>
        </w:tabs>
        <w:spacing w:line="480" w:lineRule="auto"/>
      </w:pPr>
      <w:r w:rsidRPr="00E5040A">
        <w:t>Figura 41 - Persona: Gerente de Projetos .........................................</w:t>
      </w:r>
      <w:r>
        <w:t>..</w:t>
      </w:r>
      <w:r w:rsidR="00F3745F">
        <w:t>........................... 91</w:t>
      </w:r>
    </w:p>
    <w:p w14:paraId="580ED6A0" w14:textId="75B2A038" w:rsidR="00E515F3" w:rsidRPr="00E5040A" w:rsidRDefault="00E5040A" w:rsidP="007D2F4B">
      <w:pPr>
        <w:tabs>
          <w:tab w:val="right" w:pos="9360"/>
        </w:tabs>
        <w:spacing w:line="480" w:lineRule="auto"/>
      </w:pPr>
      <w:r w:rsidRPr="00E5040A">
        <w:t>Figura 42 - Diagrama de casos de uso: Empresa ......................</w:t>
      </w:r>
      <w:r>
        <w:t>...</w:t>
      </w:r>
      <w:r w:rsidRPr="00E5040A">
        <w:t>....</w:t>
      </w:r>
      <w:r w:rsidR="00F3745F">
        <w:t>............................ 93</w:t>
      </w:r>
    </w:p>
    <w:p w14:paraId="4C4C8BE5" w14:textId="1887F3A3" w:rsidR="00E515F3" w:rsidRPr="00E5040A" w:rsidRDefault="00E5040A" w:rsidP="007D2F4B">
      <w:pPr>
        <w:tabs>
          <w:tab w:val="right" w:pos="9360"/>
        </w:tabs>
        <w:spacing w:line="48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rsidP="007D2F4B">
      <w:pPr>
        <w:tabs>
          <w:tab w:val="right" w:pos="9360"/>
        </w:tabs>
        <w:spacing w:line="48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rsidP="007D2F4B">
      <w:pPr>
        <w:tabs>
          <w:tab w:val="right" w:pos="9360"/>
        </w:tabs>
        <w:spacing w:line="480" w:lineRule="auto"/>
      </w:pPr>
      <w:r w:rsidRPr="00E5040A">
        <w:lastRenderedPageBreak/>
        <w:t>Figura 45 - Diagrama de casos de uso: Planejamento e Monitoramento (Parte 2) .</w:t>
      </w:r>
      <w:r>
        <w:t>.</w:t>
      </w:r>
      <w:r w:rsidR="00B828DE">
        <w:t>.</w:t>
      </w:r>
      <w:r>
        <w:t>.</w:t>
      </w:r>
      <w:r w:rsidR="00F3745F">
        <w:t>... 96</w:t>
      </w:r>
    </w:p>
    <w:p w14:paraId="7D24ACFF" w14:textId="0C73028A" w:rsidR="00E515F3" w:rsidRPr="00E5040A" w:rsidRDefault="00E5040A" w:rsidP="007D2F4B">
      <w:pPr>
        <w:tabs>
          <w:tab w:val="right" w:pos="9360"/>
        </w:tabs>
        <w:spacing w:line="48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rsidP="007D2F4B">
      <w:pPr>
        <w:tabs>
          <w:tab w:val="right" w:pos="9360"/>
        </w:tabs>
        <w:spacing w:line="48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rsidP="007D2F4B">
      <w:pPr>
        <w:tabs>
          <w:tab w:val="right" w:pos="9360"/>
        </w:tabs>
        <w:spacing w:line="48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rsidP="007D2F4B">
      <w:pPr>
        <w:tabs>
          <w:tab w:val="right" w:pos="9360"/>
        </w:tabs>
        <w:spacing w:line="48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rsidP="007D2F4B">
      <w:pPr>
        <w:tabs>
          <w:tab w:val="right" w:pos="9360"/>
        </w:tabs>
        <w:spacing w:line="48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rsidP="007D2F4B">
      <w:pPr>
        <w:tabs>
          <w:tab w:val="right" w:pos="9360"/>
        </w:tabs>
        <w:spacing w:line="48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rsidP="007D2F4B">
      <w:pPr>
        <w:tabs>
          <w:tab w:val="right" w:pos="9360"/>
        </w:tabs>
        <w:spacing w:line="48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rsidP="007D2F4B">
      <w:pPr>
        <w:tabs>
          <w:tab w:val="right" w:pos="9360"/>
        </w:tabs>
        <w:spacing w:line="48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7EBE4352" w:rsidR="00E515F3" w:rsidRPr="00E5040A" w:rsidRDefault="00E5040A" w:rsidP="007D2F4B">
      <w:pPr>
        <w:tabs>
          <w:tab w:val="right" w:pos="9360"/>
        </w:tabs>
        <w:spacing w:line="480" w:lineRule="auto"/>
      </w:pPr>
      <w:r w:rsidRPr="00E5040A">
        <w:t xml:space="preserve">Figura 54 - Arquivo de configuração do </w:t>
      </w:r>
      <w:r w:rsidRPr="00E5040A">
        <w:rPr>
          <w:i/>
        </w:rPr>
        <w:t>dotProject</w:t>
      </w:r>
      <w:r w:rsidR="00DF29B0">
        <w:rPr>
          <w:i/>
        </w:rPr>
        <w:t>+</w:t>
      </w:r>
      <w:r w:rsidRPr="00E5040A">
        <w:t xml:space="preserve"> ..............</w:t>
      </w:r>
      <w:r>
        <w:t>..</w:t>
      </w:r>
      <w:r w:rsidRPr="00E5040A">
        <w:t>.........</w:t>
      </w:r>
      <w:r w:rsidR="00F3745F">
        <w:t>............................ 111</w:t>
      </w:r>
    </w:p>
    <w:p w14:paraId="5F341EFB" w14:textId="0EC51A60" w:rsidR="00E515F3" w:rsidRPr="00E5040A" w:rsidRDefault="00E5040A" w:rsidP="007D2F4B">
      <w:pPr>
        <w:tabs>
          <w:tab w:val="right" w:pos="9360"/>
        </w:tabs>
        <w:spacing w:line="48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rsidP="007D2F4B">
      <w:pPr>
        <w:tabs>
          <w:tab w:val="right" w:pos="9360"/>
        </w:tabs>
        <w:spacing w:line="480" w:lineRule="auto"/>
      </w:pPr>
      <w:r w:rsidRPr="00E5040A">
        <w:t>Figura 56 - Exemplo de pergunta do questionário SUS .........</w:t>
      </w:r>
      <w:r>
        <w:t>...</w:t>
      </w:r>
      <w:r w:rsidRPr="00E5040A">
        <w:t>........</w:t>
      </w:r>
      <w:r w:rsidR="00F3745F">
        <w:t>............................ 118</w:t>
      </w:r>
    </w:p>
    <w:p w14:paraId="1AB90BD5" w14:textId="02EBA06C" w:rsidR="00E515F3" w:rsidRPr="00E5040A" w:rsidRDefault="00E5040A" w:rsidP="007D2F4B">
      <w:pPr>
        <w:tabs>
          <w:tab w:val="right" w:pos="9360"/>
        </w:tabs>
        <w:spacing w:line="48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rsidP="007D2F4B">
      <w:pPr>
        <w:tabs>
          <w:tab w:val="right" w:pos="9360"/>
        </w:tabs>
        <w:spacing w:line="48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rsidP="007D2F4B">
      <w:pPr>
        <w:tabs>
          <w:tab w:val="right" w:pos="9360"/>
        </w:tabs>
        <w:spacing w:line="48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lastRenderedPageBreak/>
        <w:t>LISTA DE TABELAS</w:t>
      </w:r>
    </w:p>
    <w:p w14:paraId="663210F2" w14:textId="70DDB983"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rsidP="007D2F4B">
      <w:pPr>
        <w:spacing w:line="48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rsidP="007D2F4B">
      <w:pPr>
        <w:spacing w:line="48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rsidP="007D2F4B">
      <w:pPr>
        <w:spacing w:line="48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rsidP="007D2F4B">
      <w:pPr>
        <w:spacing w:line="480" w:lineRule="auto"/>
      </w:pPr>
      <w:r w:rsidRPr="00E5040A">
        <w:t>Tabela 8 - Principais tecnologias das ferramentas .................</w:t>
      </w:r>
      <w:r>
        <w:t>..</w:t>
      </w:r>
      <w:r w:rsidRPr="00E5040A">
        <w:t>.........</w:t>
      </w:r>
      <w:r w:rsidR="007376B3">
        <w:t>............................. 78</w:t>
      </w:r>
    </w:p>
    <w:p w14:paraId="1903B0CB" w14:textId="45162152" w:rsidR="00E515F3" w:rsidRPr="00E5040A" w:rsidRDefault="00E5040A" w:rsidP="007D2F4B">
      <w:pPr>
        <w:spacing w:line="48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rsidP="007D2F4B">
      <w:pPr>
        <w:spacing w:line="480" w:lineRule="auto"/>
      </w:pPr>
      <w:r w:rsidRPr="00E5040A">
        <w:t>Tabela 10 - Caso de uso: UC8 - Visualizar EAP ......................</w:t>
      </w:r>
      <w:r>
        <w:t>..</w:t>
      </w:r>
      <w:r w:rsidRPr="00E5040A">
        <w:t>.......</w:t>
      </w:r>
      <w:r w:rsidR="00F3745F">
        <w:t>............................ 97</w:t>
      </w:r>
    </w:p>
    <w:p w14:paraId="109E67CF" w14:textId="4B8300E6"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proofErr w:type="gramStart"/>
      <w:r w:rsidR="000731A8">
        <w:t xml:space="preserve"> ...</w:t>
      </w:r>
      <w:r w:rsidR="00E20BA6">
        <w:t>.</w:t>
      </w:r>
      <w:proofErr w:type="gramEnd"/>
      <w:r w:rsidR="00F3745F">
        <w:t>. 104</w:t>
      </w:r>
    </w:p>
    <w:p w14:paraId="2637F82F" w14:textId="0F5C181B" w:rsidR="00415690" w:rsidRPr="00E5040A" w:rsidRDefault="00415690" w:rsidP="007D2F4B">
      <w:pPr>
        <w:spacing w:line="480" w:lineRule="auto"/>
      </w:pPr>
      <w:r>
        <w:t>Tabela 12 - Comandos utilizados para correção da codificação de caracteres no banco de dados ...................................................................................................................... 115</w:t>
      </w:r>
    </w:p>
    <w:p w14:paraId="2801282C" w14:textId="33964092"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Pr="00816C02" w:rsidRDefault="00E5040A" w:rsidP="00816C02">
      <w:pPr>
        <w:spacing w:line="480" w:lineRule="auto"/>
        <w:jc w:val="center"/>
        <w:rPr>
          <w:b/>
          <w:sz w:val="28"/>
          <w:szCs w:val="28"/>
        </w:rPr>
      </w:pPr>
      <w:r w:rsidRPr="00E5040A">
        <w:rPr>
          <w:b/>
          <w:sz w:val="28"/>
          <w:szCs w:val="28"/>
        </w:rPr>
        <w:lastRenderedPageBreak/>
        <w:t>LISTA DE SIGLAS</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5888CC79" w14:textId="77777777" w:rsidR="00E515F3" w:rsidRPr="000731A8" w:rsidRDefault="00E5040A" w:rsidP="007D2F4B">
      <w:pPr>
        <w:spacing w:line="480" w:lineRule="auto"/>
        <w:jc w:val="left"/>
        <w:rPr>
          <w:lang w:val="en-GB"/>
        </w:rPr>
      </w:pPr>
      <w:r w:rsidRPr="000731A8">
        <w:rPr>
          <w:lang w:val="en-GB"/>
        </w:rPr>
        <w:t xml:space="preserve">PHP - Hypertext </w:t>
      </w:r>
      <w:proofErr w:type="spellStart"/>
      <w:r w:rsidRPr="000731A8">
        <w:rPr>
          <w:lang w:val="en-GB"/>
        </w:rPr>
        <w:t>Preprocessor</w:t>
      </w:r>
      <w:proofErr w:type="spellEnd"/>
    </w:p>
    <w:p w14:paraId="486D13D8" w14:textId="77777777" w:rsidR="00E515F3" w:rsidRPr="000731A8" w:rsidRDefault="00E5040A" w:rsidP="007D2F4B">
      <w:pPr>
        <w:spacing w:line="480" w:lineRule="auto"/>
        <w:jc w:val="left"/>
        <w:rPr>
          <w:lang w:val="en-GB"/>
        </w:rPr>
      </w:pPr>
      <w:r w:rsidRPr="000731A8">
        <w:rPr>
          <w:lang w:val="en-GB"/>
        </w:rPr>
        <w:t>HTML - HyperText Markup Language</w:t>
      </w:r>
    </w:p>
    <w:p w14:paraId="445E15E7" w14:textId="77777777" w:rsidR="00E515F3" w:rsidRPr="000731A8" w:rsidRDefault="00E5040A" w:rsidP="007D2F4B">
      <w:pPr>
        <w:spacing w:line="480" w:lineRule="auto"/>
        <w:jc w:val="left"/>
        <w:rPr>
          <w:lang w:val="en-GB"/>
        </w:rPr>
      </w:pPr>
      <w:r w:rsidRPr="000731A8">
        <w:rPr>
          <w:lang w:val="en-GB"/>
        </w:rPr>
        <w:t>CSS - Cascading Style Sheets</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13AB579D" w14:textId="77777777" w:rsidR="00E515F3" w:rsidRPr="000731A8" w:rsidRDefault="00E5040A" w:rsidP="007D2F4B">
      <w:pPr>
        <w:spacing w:line="480" w:lineRule="auto"/>
        <w:jc w:val="left"/>
        <w:rPr>
          <w:lang w:val="en-GB"/>
        </w:rPr>
      </w:pPr>
      <w:r w:rsidRPr="000731A8">
        <w:rPr>
          <w:lang w:val="en-GB"/>
        </w:rPr>
        <w:t>WBS - Work Breakdown Structure</w:t>
      </w:r>
    </w:p>
    <w:p w14:paraId="3351411F" w14:textId="77777777" w:rsidR="00E515F3" w:rsidRPr="00771B2A" w:rsidRDefault="00E5040A" w:rsidP="007D2F4B">
      <w:pPr>
        <w:spacing w:line="480" w:lineRule="auto"/>
        <w:jc w:val="left"/>
        <w:rPr>
          <w:lang w:val="en-US"/>
        </w:rPr>
      </w:pPr>
      <w:r w:rsidRPr="00771B2A">
        <w:rPr>
          <w:lang w:val="en-US"/>
        </w:rPr>
        <w:t>PDF - Portable Document Format</w:t>
      </w:r>
    </w:p>
    <w:p w14:paraId="50931D2B" w14:textId="77777777" w:rsidR="00E515F3" w:rsidRPr="00771B2A" w:rsidRDefault="00E5040A" w:rsidP="007D2F4B">
      <w:pPr>
        <w:spacing w:line="480" w:lineRule="auto"/>
        <w:jc w:val="left"/>
        <w:rPr>
          <w:lang w:val="en-US"/>
        </w:rPr>
      </w:pPr>
      <w:r w:rsidRPr="00771B2A">
        <w:rPr>
          <w:lang w:val="en-US"/>
        </w:rPr>
        <w:t>PMI - Project Management Institute</w:t>
      </w:r>
    </w:p>
    <w:p w14:paraId="5172816F" w14:textId="77777777" w:rsidR="00E515F3" w:rsidRPr="00771B2A" w:rsidRDefault="00E5040A" w:rsidP="007D2F4B">
      <w:pPr>
        <w:spacing w:line="480" w:lineRule="auto"/>
        <w:jc w:val="left"/>
        <w:rPr>
          <w:lang w:val="en-US"/>
        </w:rPr>
      </w:pPr>
      <w:r w:rsidRPr="00771B2A">
        <w:rPr>
          <w:lang w:val="en-US"/>
        </w:rPr>
        <w:t>ISO - International Organization for Standardization</w:t>
      </w:r>
    </w:p>
    <w:p w14:paraId="12B116C6" w14:textId="77777777" w:rsidR="00E515F3" w:rsidRPr="00771B2A" w:rsidRDefault="00E5040A" w:rsidP="007D2F4B">
      <w:pPr>
        <w:spacing w:line="480" w:lineRule="auto"/>
        <w:jc w:val="left"/>
        <w:rPr>
          <w:lang w:val="en-US"/>
        </w:rPr>
      </w:pPr>
      <w:r w:rsidRPr="00771B2A">
        <w:rPr>
          <w:lang w:val="en-US"/>
        </w:rPr>
        <w:t>PMBOK - Project Management Body of Knowledge</w:t>
      </w:r>
    </w:p>
    <w:p w14:paraId="1A5B9401" w14:textId="77777777" w:rsidR="00E515F3" w:rsidRPr="00771B2A" w:rsidRDefault="00E5040A" w:rsidP="007D2F4B">
      <w:pPr>
        <w:spacing w:line="480" w:lineRule="auto"/>
        <w:jc w:val="left"/>
        <w:rPr>
          <w:lang w:val="en-US"/>
        </w:rPr>
      </w:pPr>
      <w:r w:rsidRPr="00771B2A">
        <w:rPr>
          <w:lang w:val="en-US"/>
        </w:rPr>
        <w:t>SUS - System Usability Scale</w:t>
      </w:r>
    </w:p>
    <w:p w14:paraId="13443B3E" w14:textId="77777777" w:rsidR="00E515F3" w:rsidRPr="00771B2A" w:rsidRDefault="00E5040A" w:rsidP="007D2F4B">
      <w:pPr>
        <w:spacing w:line="480" w:lineRule="auto"/>
        <w:jc w:val="left"/>
        <w:rPr>
          <w:lang w:val="en-US"/>
        </w:rPr>
      </w:pPr>
      <w:r w:rsidRPr="00771B2A">
        <w:rPr>
          <w:lang w:val="en-US"/>
        </w:rPr>
        <w:t>UX - User Experience</w:t>
      </w:r>
    </w:p>
    <w:p w14:paraId="29E2F2A2" w14:textId="7A01D53B" w:rsidR="00586058" w:rsidRPr="00771B2A" w:rsidRDefault="00586058" w:rsidP="007D2F4B">
      <w:pPr>
        <w:spacing w:line="480" w:lineRule="auto"/>
        <w:jc w:val="left"/>
        <w:rPr>
          <w:lang w:val="en-US"/>
        </w:rPr>
      </w:pPr>
      <w:r w:rsidRPr="00771B2A">
        <w:rPr>
          <w:lang w:val="en-US"/>
        </w:rPr>
        <w:t>SSH – Secure Shell</w:t>
      </w:r>
    </w:p>
    <w:p w14:paraId="51D58BA1" w14:textId="11F9C382" w:rsidR="00E515F3" w:rsidRPr="00771B2A" w:rsidRDefault="00586058" w:rsidP="007D2F4B">
      <w:pPr>
        <w:spacing w:line="480" w:lineRule="auto"/>
        <w:jc w:val="left"/>
        <w:rPr>
          <w:lang w:val="en-US"/>
        </w:rPr>
      </w:pPr>
      <w:r w:rsidRPr="00771B2A">
        <w:rPr>
          <w:lang w:val="en-US"/>
        </w:rPr>
        <w:t>SCP – Secure Copy Protocol</w:t>
      </w:r>
    </w:p>
    <w:p w14:paraId="6C044089" w14:textId="77777777" w:rsidR="00816C02" w:rsidRPr="00771B2A" w:rsidRDefault="00816C02" w:rsidP="007D2F4B">
      <w:pPr>
        <w:spacing w:line="480" w:lineRule="auto"/>
        <w:jc w:val="left"/>
        <w:rPr>
          <w:lang w:val="en-US"/>
        </w:rPr>
      </w:pPr>
    </w:p>
    <w:p w14:paraId="7A2CC0DA" w14:textId="77777777" w:rsidR="00816C02" w:rsidRPr="00771B2A" w:rsidRDefault="00816C02" w:rsidP="007D2F4B">
      <w:pPr>
        <w:spacing w:line="480" w:lineRule="auto"/>
        <w:jc w:val="left"/>
        <w:rPr>
          <w:lang w:val="en-US"/>
        </w:rPr>
      </w:pPr>
    </w:p>
    <w:p w14:paraId="21EF596B" w14:textId="77777777" w:rsidR="00816C02" w:rsidRPr="00771B2A" w:rsidRDefault="00816C02" w:rsidP="007D2F4B">
      <w:pPr>
        <w:spacing w:line="480" w:lineRule="auto"/>
        <w:jc w:val="left"/>
        <w:rPr>
          <w:lang w:val="en-US"/>
        </w:rPr>
      </w:pPr>
    </w:p>
    <w:p w14:paraId="764618D6" w14:textId="77777777" w:rsidR="00816C02" w:rsidRPr="00771B2A" w:rsidRDefault="00816C02" w:rsidP="007D2F4B">
      <w:pPr>
        <w:spacing w:line="480" w:lineRule="auto"/>
        <w:jc w:val="left"/>
        <w:rPr>
          <w:lang w:val="en-US"/>
        </w:rPr>
      </w:pPr>
    </w:p>
    <w:p w14:paraId="7A33C811" w14:textId="77777777" w:rsidR="00816C02" w:rsidRPr="00771B2A" w:rsidRDefault="00816C02" w:rsidP="007D2F4B">
      <w:pPr>
        <w:spacing w:line="480" w:lineRule="auto"/>
        <w:jc w:val="left"/>
        <w:rPr>
          <w:lang w:val="en-US"/>
        </w:rPr>
      </w:pPr>
    </w:p>
    <w:p w14:paraId="2F8F3DF8" w14:textId="77777777" w:rsidR="00816C02" w:rsidRPr="00771B2A" w:rsidRDefault="00816C02" w:rsidP="007D2F4B">
      <w:pPr>
        <w:spacing w:line="480" w:lineRule="auto"/>
        <w:jc w:val="left"/>
        <w:rPr>
          <w:lang w:val="en-US"/>
        </w:rPr>
      </w:pPr>
    </w:p>
    <w:p w14:paraId="25492E6F" w14:textId="77777777" w:rsidR="00816C02" w:rsidRPr="00771B2A" w:rsidRDefault="00816C02" w:rsidP="007D2F4B">
      <w:pPr>
        <w:spacing w:line="480" w:lineRule="auto"/>
        <w:jc w:val="left"/>
        <w:rPr>
          <w:lang w:val="en-US"/>
        </w:rPr>
      </w:pPr>
    </w:p>
    <w:p w14:paraId="126617C2" w14:textId="71468D56" w:rsidR="00037765" w:rsidRPr="00816C02" w:rsidRDefault="00546D82" w:rsidP="00816C02">
      <w:pPr>
        <w:spacing w:line="480" w:lineRule="auto"/>
        <w:jc w:val="center"/>
        <w:rPr>
          <w:b/>
          <w:sz w:val="28"/>
          <w:szCs w:val="28"/>
        </w:rPr>
      </w:pPr>
      <w:r>
        <w:rPr>
          <w:b/>
          <w:sz w:val="28"/>
          <w:szCs w:val="28"/>
        </w:rPr>
        <w:lastRenderedPageBreak/>
        <w:t>RESUMO</w:t>
      </w:r>
    </w:p>
    <w:p w14:paraId="71AA333B" w14:textId="0DEB4962" w:rsidR="00E515F3" w:rsidRPr="00BB7CAE" w:rsidRDefault="00E5040A" w:rsidP="007D2F4B">
      <w:pPr>
        <w:spacing w:line="480" w:lineRule="auto"/>
      </w:pPr>
      <w:r w:rsidRPr="00BB7CAE">
        <w:t xml:space="preserve">Empresas em geral, e principalmente as que trabalham com </w:t>
      </w:r>
      <w:r w:rsidRPr="00BB7CAE">
        <w:rPr>
          <w:i/>
        </w:rPr>
        <w:t>software</w:t>
      </w:r>
      <w:r w:rsidRPr="00BB7CAE">
        <w:t xml:space="preserve">, devem levar a sério a Gerência de Projetos para que se mantenham competitivas no mercado, e uma ferramenta para o auxílio e acompanhamento desse processo é essencial. Dentre os diversos softwares disponíveis, um que se destaca é o </w:t>
      </w:r>
      <w:r w:rsidRPr="00BB7CAE">
        <w:rPr>
          <w:i/>
        </w:rPr>
        <w:t>dotProject</w:t>
      </w:r>
      <w:r w:rsidRPr="00BB7CAE">
        <w:t>. Por ser de código livre e desempenhar bem o seu papel, ele tem sido</w:t>
      </w:r>
      <w:r w:rsidR="00771B2A" w:rsidRPr="00BB7CAE">
        <w:t>, historicamente,</w:t>
      </w:r>
      <w:r w:rsidRPr="00BB7CAE">
        <w:t xml:space="preserve"> uma das ferramentas que possuem o maior número de </w:t>
      </w:r>
      <w:r w:rsidRPr="00BB7CAE">
        <w:rPr>
          <w:i/>
        </w:rPr>
        <w:t>downloads</w:t>
      </w:r>
      <w:r w:rsidRPr="00BB7CAE">
        <w:t xml:space="preserve">. Embora seja utilizado há bastante tempo, ele possui </w:t>
      </w:r>
      <w:r w:rsidR="00771B2A" w:rsidRPr="00BB7CAE">
        <w:t xml:space="preserve">limitações </w:t>
      </w:r>
      <w:r w:rsidRPr="00BB7CAE">
        <w:t>de usabilidade e design, possuindo um</w:t>
      </w:r>
      <w:r w:rsidR="00771B2A" w:rsidRPr="00BB7CAE">
        <w:t>a</w:t>
      </w:r>
      <w:r w:rsidRPr="00BB7CAE">
        <w:t xml:space="preserve"> </w:t>
      </w:r>
      <w:r w:rsidR="00771B2A" w:rsidRPr="00BB7CAE">
        <w:t>interface com usuário que remete a</w:t>
      </w:r>
      <w:r w:rsidRPr="00BB7CAE">
        <w:t xml:space="preserve"> </w:t>
      </w:r>
      <w:r w:rsidRPr="00BB7CAE">
        <w:rPr>
          <w:i/>
        </w:rPr>
        <w:t xml:space="preserve">softwares </w:t>
      </w:r>
      <w:r w:rsidRPr="00BB7CAE">
        <w:t>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w:t>
      </w:r>
      <w:r w:rsidR="00B74793">
        <w:t xml:space="preserve"> Ao final deste projeto, </w:t>
      </w:r>
      <w:r w:rsidR="00B74793" w:rsidRPr="00E5040A">
        <w:t xml:space="preserve">a satisfação dos usuários com relação à interface de usuário do </w:t>
      </w:r>
      <w:r w:rsidR="00B74793" w:rsidRPr="00E5040A">
        <w:rPr>
          <w:i/>
        </w:rPr>
        <w:t>dotProject+</w:t>
      </w:r>
      <w:r w:rsidR="00B74793">
        <w:rPr>
          <w:i/>
        </w:rPr>
        <w:t>,</w:t>
      </w:r>
      <w:r w:rsidR="00B74793">
        <w:t xml:space="preserve"> por meio de uma avaliação com os atuais alunos da disciplina de Gerência de Projetos do Departamento de Informática e Estatística da UFSC, aumentou.</w:t>
      </w:r>
      <w:r w:rsidRPr="00BB7CAE">
        <w:t xml:space="preserve"> </w:t>
      </w:r>
      <w:commentRangeStart w:id="0"/>
      <w:r w:rsidRPr="00BB7CAE">
        <w:t xml:space="preserve">Ao finalizar este projeto, é esperado que a ferramenta </w:t>
      </w:r>
      <w:r w:rsidRPr="00BB7CAE">
        <w:rPr>
          <w:i/>
        </w:rPr>
        <w:t xml:space="preserve">dotProject </w:t>
      </w:r>
      <w:r w:rsidRPr="00BB7CAE">
        <w:t>se torne mais eficaz na execução das suas funções, propiciando uma experiência melhor para seus usuários.</w:t>
      </w:r>
      <w:commentRangeEnd w:id="0"/>
      <w:r w:rsidR="00771B2A" w:rsidRPr="00BB7CAE">
        <w:rPr>
          <w:rStyle w:val="Refdecomentrio"/>
          <w:sz w:val="24"/>
          <w:szCs w:val="24"/>
        </w:rPr>
        <w:commentReference w:id="0"/>
      </w:r>
    </w:p>
    <w:p w14:paraId="297C62C2" w14:textId="77777777" w:rsidR="00E515F3" w:rsidRPr="00BB7CAE" w:rsidRDefault="00E5040A" w:rsidP="007D2F4B">
      <w:pPr>
        <w:spacing w:line="480" w:lineRule="auto"/>
        <w:rPr>
          <w:lang w:val="en-US"/>
        </w:rPr>
      </w:pPr>
      <w:r w:rsidRPr="00BB7CAE">
        <w:rPr>
          <w:b/>
        </w:rPr>
        <w:t>Palavras Chave</w:t>
      </w:r>
      <w:r w:rsidRPr="00BB7CAE">
        <w:t xml:space="preserve">: </w:t>
      </w:r>
      <w:r w:rsidRPr="00BB7CAE">
        <w:rPr>
          <w:i/>
        </w:rPr>
        <w:t>dotProject</w:t>
      </w:r>
      <w:r w:rsidRPr="00BB7CAE">
        <w:t xml:space="preserve">. </w:t>
      </w:r>
      <w:proofErr w:type="gramStart"/>
      <w:r w:rsidRPr="00BB7CAE">
        <w:rPr>
          <w:i/>
        </w:rPr>
        <w:t>dotProject</w:t>
      </w:r>
      <w:proofErr w:type="gramEnd"/>
      <w:r w:rsidRPr="00BB7CAE">
        <w:rPr>
          <w:i/>
        </w:rPr>
        <w:t>+.</w:t>
      </w:r>
      <w:r w:rsidRPr="00BB7CAE">
        <w:t xml:space="preserve"> Ferramenta de Gerência de Projetos. </w:t>
      </w:r>
      <w:r w:rsidRPr="00BB7CAE">
        <w:rPr>
          <w:lang w:val="en-US"/>
        </w:rPr>
        <w:t>Usabilidade. Design.</w:t>
      </w:r>
    </w:p>
    <w:p w14:paraId="23E57DED" w14:textId="77777777" w:rsidR="00E515F3" w:rsidRPr="00771B2A" w:rsidRDefault="00E515F3" w:rsidP="007D2F4B">
      <w:pPr>
        <w:spacing w:line="480" w:lineRule="auto"/>
        <w:rPr>
          <w:sz w:val="26"/>
          <w:szCs w:val="26"/>
          <w:lang w:val="en-US"/>
        </w:rPr>
      </w:pPr>
    </w:p>
    <w:p w14:paraId="361CB195" w14:textId="77777777" w:rsidR="00E515F3" w:rsidRPr="00771B2A" w:rsidRDefault="00E515F3" w:rsidP="007D2F4B">
      <w:pPr>
        <w:spacing w:line="480" w:lineRule="auto"/>
        <w:rPr>
          <w:sz w:val="26"/>
          <w:szCs w:val="26"/>
          <w:lang w:val="en-US"/>
        </w:rPr>
      </w:pPr>
    </w:p>
    <w:p w14:paraId="05D57BB9" w14:textId="77777777" w:rsidR="00E515F3" w:rsidRPr="00771B2A" w:rsidRDefault="00E515F3" w:rsidP="007D2F4B">
      <w:pPr>
        <w:spacing w:line="480" w:lineRule="auto"/>
        <w:rPr>
          <w:sz w:val="26"/>
          <w:szCs w:val="26"/>
          <w:lang w:val="en-US"/>
        </w:rPr>
      </w:pPr>
    </w:p>
    <w:p w14:paraId="31A36D22" w14:textId="03871BEA" w:rsidR="00037765" w:rsidRPr="00771B2A" w:rsidRDefault="00037765" w:rsidP="00816C02">
      <w:pPr>
        <w:spacing w:line="480" w:lineRule="auto"/>
        <w:jc w:val="center"/>
        <w:rPr>
          <w:b/>
          <w:lang w:val="en-US"/>
        </w:rPr>
      </w:pPr>
      <w:commentRangeStart w:id="1"/>
      <w:r w:rsidRPr="00771B2A">
        <w:rPr>
          <w:b/>
          <w:sz w:val="28"/>
          <w:szCs w:val="28"/>
          <w:lang w:val="en-US"/>
        </w:rPr>
        <w:lastRenderedPageBreak/>
        <w:t>ABSTRACT</w:t>
      </w:r>
      <w:commentRangeEnd w:id="1"/>
      <w:r w:rsidR="00771B2A">
        <w:rPr>
          <w:rStyle w:val="Refdecomentrio"/>
        </w:rPr>
        <w:commentReference w:id="1"/>
      </w:r>
    </w:p>
    <w:p w14:paraId="659E7695" w14:textId="7251D687" w:rsidR="00E515F3" w:rsidRPr="00B74793" w:rsidRDefault="00E5040A" w:rsidP="007D2F4B">
      <w:pPr>
        <w:spacing w:line="480" w:lineRule="auto"/>
        <w:rPr>
          <w:lang w:val="en-US"/>
        </w:rPr>
      </w:pPr>
      <w:r w:rsidRPr="00771B2A">
        <w:rPr>
          <w:lang w:val="en-US"/>
        </w:rPr>
        <w:t xml:space="preserve">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w:t>
      </w:r>
      <w:proofErr w:type="gramStart"/>
      <w:r w:rsidRPr="00771B2A">
        <w:rPr>
          <w:lang w:val="en-US"/>
        </w:rPr>
        <w:t>has been used</w:t>
      </w:r>
      <w:proofErr w:type="gramEnd"/>
      <w:r w:rsidRPr="00771B2A">
        <w:rPr>
          <w:lang w:val="en-US"/>
        </w:rP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w:t>
      </w:r>
      <w:r w:rsidR="00B74793">
        <w:rPr>
          <w:lang w:val="en-US"/>
        </w:rPr>
        <w:t xml:space="preserve">By the end of this project, the user satisfaction with the user interface of dotProject+, measured by an evaluation with the current students of Project Management from the </w:t>
      </w:r>
      <w:proofErr w:type="spellStart"/>
      <w:r w:rsidR="00B74793">
        <w:rPr>
          <w:lang w:val="en-US"/>
        </w:rPr>
        <w:t>Departament</w:t>
      </w:r>
      <w:proofErr w:type="spellEnd"/>
      <w:r w:rsidR="00B74793">
        <w:rPr>
          <w:lang w:val="en-US"/>
        </w:rPr>
        <w:t xml:space="preserve"> of </w:t>
      </w:r>
      <w:proofErr w:type="spellStart"/>
      <w:r w:rsidR="00B74793">
        <w:rPr>
          <w:lang w:val="en-US"/>
        </w:rPr>
        <w:t>Informatic</w:t>
      </w:r>
      <w:proofErr w:type="spellEnd"/>
      <w:r w:rsidR="00B74793">
        <w:rPr>
          <w:lang w:val="en-US"/>
        </w:rPr>
        <w:t xml:space="preserve"> and Statistics of UFSC, has increased.</w:t>
      </w:r>
    </w:p>
    <w:p w14:paraId="0B382C0A" w14:textId="77777777" w:rsidR="00E515F3" w:rsidRPr="00E5040A" w:rsidRDefault="00E5040A" w:rsidP="007D2F4B">
      <w:pPr>
        <w:spacing w:line="480" w:lineRule="auto"/>
      </w:pPr>
      <w:r w:rsidRPr="00771B2A">
        <w:rPr>
          <w:b/>
          <w:lang w:val="en-US"/>
        </w:rPr>
        <w:t>Key words</w:t>
      </w:r>
      <w:r w:rsidRPr="00771B2A">
        <w:rPr>
          <w:lang w:val="en-US"/>
        </w:rPr>
        <w:t xml:space="preserve">: dotProject. </w:t>
      </w:r>
      <w:proofErr w:type="gramStart"/>
      <w:r w:rsidRPr="00771B2A">
        <w:rPr>
          <w:lang w:val="en-US"/>
        </w:rPr>
        <w:t>dotProject</w:t>
      </w:r>
      <w:proofErr w:type="gramEnd"/>
      <w:r w:rsidRPr="00771B2A">
        <w:rPr>
          <w:lang w:val="en-US"/>
        </w:rPr>
        <w:t xml:space="preserve">+. Project Management Tool. </w:t>
      </w:r>
      <w:r w:rsidRPr="00E5040A">
        <w:t>Usability. Design.</w:t>
      </w:r>
    </w:p>
    <w:p w14:paraId="25CEEE19" w14:textId="77777777" w:rsidR="00E515F3" w:rsidRPr="00E5040A" w:rsidRDefault="00E515F3" w:rsidP="007D2F4B">
      <w:pPr>
        <w:spacing w:line="480" w:lineRule="auto"/>
        <w:jc w:val="left"/>
      </w:pPr>
    </w:p>
    <w:p w14:paraId="0E91058F" w14:textId="77777777" w:rsidR="00E515F3" w:rsidRPr="00E5040A" w:rsidRDefault="00E515F3" w:rsidP="007D2F4B">
      <w:pPr>
        <w:spacing w:line="480" w:lineRule="auto"/>
        <w:jc w:val="left"/>
      </w:pPr>
    </w:p>
    <w:p w14:paraId="6C8EF592" w14:textId="77777777" w:rsidR="00E515F3" w:rsidRPr="00E5040A" w:rsidRDefault="00E515F3" w:rsidP="007D2F4B">
      <w:pPr>
        <w:spacing w:line="480" w:lineRule="auto"/>
        <w:jc w:val="left"/>
      </w:pP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2" w:name="_Toc23089926"/>
      <w:r>
        <w:lastRenderedPageBreak/>
        <w:t xml:space="preserve">1 </w:t>
      </w:r>
      <w:r w:rsidR="00E5040A" w:rsidRPr="00E5040A">
        <w:t>Intro</w:t>
      </w:r>
      <w:bookmarkStart w:id="3" w:name="_GoBack"/>
      <w:bookmarkEnd w:id="3"/>
      <w:r w:rsidR="00E5040A" w:rsidRPr="00E5040A">
        <w:t>dução</w:t>
      </w:r>
      <w:bookmarkEnd w:id="2"/>
    </w:p>
    <w:p w14:paraId="27E5150F" w14:textId="68D8970D" w:rsidR="00E515F3" w:rsidRPr="00C82A1F" w:rsidRDefault="00E5040A" w:rsidP="007D2F4B">
      <w:pPr>
        <w:spacing w:line="480" w:lineRule="auto"/>
        <w:ind w:firstLine="720"/>
      </w:pPr>
      <w:r w:rsidRPr="00C82A1F">
        <w:t>Para o sucesso de uma empresa</w:t>
      </w:r>
      <w:r w:rsidR="00771B2A">
        <w:t xml:space="preserve"> que realiza projetos</w:t>
      </w:r>
      <w:r w:rsidRPr="00C82A1F">
        <w:t xml:space="preserve">, é essencial que haja um bom gerenciamento dos </w:t>
      </w:r>
      <w:r w:rsidR="00771B2A">
        <w:t xml:space="preserve">seus </w:t>
      </w:r>
      <w:r w:rsidRPr="00C82A1F">
        <w:t xml:space="preserve">projetos envolvidos. Eventuais falhas nos projetos de </w:t>
      </w:r>
      <w:r w:rsidRPr="00C82A1F">
        <w:rPr>
          <w:i/>
        </w:rPr>
        <w:t xml:space="preserve">software </w:t>
      </w:r>
      <w:r w:rsidRPr="00C82A1F">
        <w:t xml:space="preserve">ocorrem, normalmente, devido à falta de aplicação de metodologias de desenvolvimento, orientações e boas práticas para projetar, desenvolver e implantar o </w:t>
      </w:r>
      <w:r w:rsidRPr="002B4FB2">
        <w:rPr>
          <w:i/>
        </w:rPr>
        <w:t>software</w:t>
      </w:r>
      <w:r w:rsidRPr="00C82A1F">
        <w:t xml:space="preserve"> (PESCADOR, 2012). Com relação a </w:t>
      </w:r>
      <w:r w:rsidR="00771B2A">
        <w:t>cronograma</w:t>
      </w:r>
      <w:r w:rsidR="00771B2A" w:rsidRPr="00C82A1F">
        <w:t xml:space="preserve"> </w:t>
      </w:r>
      <w:r w:rsidRPr="00C82A1F">
        <w:t xml:space="preserve">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w:t>
      </w:r>
      <w:r w:rsidR="00771B2A">
        <w:t xml:space="preserve">do gerenciamento </w:t>
      </w:r>
      <w:r w:rsidRPr="00C82A1F">
        <w:t>de projetos e programas. Em paralelo, elas procuram ser mais ágeis, focadas no cliente e competitivas, que é um dos desafios dos líderes executivos, diretores de escritórios de gerência de projetos (EGP) e equipes de projeto (PMI, 2017).</w:t>
      </w:r>
    </w:p>
    <w:p w14:paraId="1A65AB01" w14:textId="5E9481CB" w:rsidR="00E515F3" w:rsidRPr="00C82A1F" w:rsidRDefault="00E5040A" w:rsidP="007D2F4B">
      <w:pPr>
        <w:spacing w:line="480" w:lineRule="auto"/>
        <w:ind w:firstLine="720"/>
      </w:pPr>
      <w:r w:rsidRPr="00C82A1F">
        <w:t>Um projeto é um esforço temporário empreendido para criar um produto, serviço ou resultado</w:t>
      </w:r>
      <w:r w:rsidR="00771B2A">
        <w:t xml:space="preserve"> único</w:t>
      </w:r>
      <w:r w:rsidRPr="00C82A1F">
        <w:t xml:space="preserve"> (PMI, 2013). Também pode ser descrito como um empreendimento não repetitivo, caracterizado por uma sequência clara e lógica de eventos, com início, meio e fim, que se destina a atingir um objetivo claro e definido, sendo conduzido por pessoas dentro de parâmetros predefinidos de </w:t>
      </w:r>
      <w:r w:rsidR="00771B2A">
        <w:t>prazo</w:t>
      </w:r>
      <w:r w:rsidRPr="00C82A1F">
        <w:t>, custo, recursos envolvidos e qualidade (MEI, 2009). Para que o projeto tenha sucesso é importante realizar uma Gerência de Projeto</w:t>
      </w:r>
      <w:r w:rsidR="00771B2A">
        <w:t>s</w:t>
      </w:r>
      <w:r w:rsidRPr="00C82A1F">
        <w:t xml:space="preserve"> (GP) adequada. Gerência de Projetos é a aplicação do conhecimento, habilidades, ferramentas e técnicas para projetar atividades que satisfaçam as necessidades do projeto (PMI, 2013). </w:t>
      </w:r>
    </w:p>
    <w:p w14:paraId="495E14F0" w14:textId="02442A02"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w:t>
      </w:r>
      <w:r w:rsidR="00754C9B">
        <w:t>cronograma</w:t>
      </w:r>
      <w:r w:rsidRPr="00C82A1F">
        <w:t xml:space="preserve">, custos e qualidade, além de fazer com que haja sinergia entre esses itens para que as partes interessadas sejam atendidas de acordo (PMI, 2008). </w:t>
      </w:r>
    </w:p>
    <w:p w14:paraId="39561148" w14:textId="4C0165D3"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w:t>
      </w:r>
      <w:r w:rsidR="00754C9B">
        <w:t xml:space="preserve">muitas vezes </w:t>
      </w:r>
      <w:r w:rsidRPr="00C82A1F">
        <w:t xml:space="preserve">o ensino de </w:t>
      </w:r>
      <w:r w:rsidR="00C6074B">
        <w:t>G</w:t>
      </w:r>
      <w:r w:rsidRPr="00C82A1F">
        <w:t xml:space="preserve">erência de </w:t>
      </w:r>
      <w:r w:rsidR="00C6074B">
        <w:t>P</w:t>
      </w:r>
      <w:r w:rsidRPr="00C82A1F">
        <w:t xml:space="preserve">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0472481"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w:t>
      </w:r>
      <w:r w:rsidR="00754C9B">
        <w:t xml:space="preserve">número histórico de </w:t>
      </w:r>
      <w:r w:rsidR="00754C9B" w:rsidRPr="00BB7CAE">
        <w:rPr>
          <w:i/>
        </w:rPr>
        <w:t>downloads</w:t>
      </w:r>
      <w:r w:rsidRPr="00C82A1F">
        <w:t xml:space="preserve">, com mais de 1,5 </w:t>
      </w:r>
      <w:r w:rsidRPr="00C82A1F">
        <w:lastRenderedPageBreak/>
        <w:t xml:space="preserve">milhão de </w:t>
      </w:r>
      <w:r w:rsidRPr="00C82A1F">
        <w:rPr>
          <w:i/>
        </w:rPr>
        <w:t>downloads</w:t>
      </w:r>
      <w:r w:rsidRPr="00C82A1F">
        <w:t xml:space="preserve"> na plataforma </w:t>
      </w:r>
      <w:r w:rsidRPr="002B4FB2">
        <w:rPr>
          <w:i/>
        </w:rPr>
        <w:t>SourceForge</w:t>
      </w:r>
      <w:r w:rsidRPr="00C82A1F">
        <w:rPr>
          <w:vertAlign w:val="superscript"/>
        </w:rPr>
        <w:footnoteReference w:id="1"/>
      </w:r>
      <w:r w:rsidRPr="00C82A1F">
        <w:t xml:space="preserve"> (ABREU, 2011). Nos últimos anos, diversos trabalhos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77DF81BB" w:rsidR="00E515F3" w:rsidRPr="00C82A1F" w:rsidRDefault="00E5040A" w:rsidP="007D2F4B">
      <w:pPr>
        <w:spacing w:line="480" w:lineRule="auto"/>
        <w:ind w:firstLine="720"/>
      </w:pPr>
      <w:r w:rsidRPr="00C82A1F">
        <w:t xml:space="preserve">A interface </w:t>
      </w:r>
      <w:r w:rsidR="002B4FB2">
        <w:t>de</w:t>
      </w:r>
      <w:r w:rsidRPr="00C82A1F">
        <w:t xml:space="preserve">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 que sintetiza boas práticas de um bom design.</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proofErr w:type="spellStart"/>
      <w:r w:rsidRPr="00C82A1F">
        <w:rPr>
          <w:i/>
        </w:rPr>
        <w:t>Cascading</w:t>
      </w:r>
      <w:proofErr w:type="spellEnd"/>
      <w:r w:rsidRPr="00C82A1F">
        <w:rPr>
          <w:i/>
        </w:rPr>
        <w:t xml:space="preserve"> </w:t>
      </w:r>
      <w:proofErr w:type="spellStart"/>
      <w:r w:rsidRPr="00C82A1F">
        <w:rPr>
          <w:i/>
        </w:rPr>
        <w:t>Style</w:t>
      </w:r>
      <w:proofErr w:type="spellEnd"/>
      <w:r w:rsidRPr="00C82A1F">
        <w:rPr>
          <w:i/>
        </w:rPr>
        <w:t xml:space="preserve"> </w:t>
      </w:r>
      <w:proofErr w:type="spellStart"/>
      <w:r w:rsidRPr="00C82A1F">
        <w:rPr>
          <w:i/>
        </w:rPr>
        <w:t>Sheets</w:t>
      </w:r>
      <w:proofErr w:type="spellEnd"/>
      <w:r w:rsidRPr="00C82A1F">
        <w:t xml:space="preserve">). O </w:t>
      </w:r>
      <w:r w:rsidRPr="002B4FB2">
        <w:rPr>
          <w:i/>
        </w:rPr>
        <w:t>framework</w:t>
      </w:r>
      <w:r w:rsidRPr="00C82A1F">
        <w:rPr>
          <w:i/>
        </w:rPr>
        <w:t xml:space="preserve">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w:t>
      </w:r>
      <w:proofErr w:type="gramStart"/>
      <w:r w:rsidRPr="00C82A1F">
        <w:t xml:space="preserve">Os módulos </w:t>
      </w:r>
      <w:r w:rsidRPr="00C82A1F">
        <w:rPr>
          <w:i/>
        </w:rPr>
        <w:t>core</w:t>
      </w:r>
      <w:proofErr w:type="gramEnd"/>
      <w:r w:rsidRPr="00C82A1F">
        <w:rPr>
          <w:i/>
        </w:rPr>
        <w:t xml:space="preserv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5F46815D" w:rsidR="00E515F3" w:rsidRDefault="00E5040A" w:rsidP="007D2F4B">
      <w:pPr>
        <w:spacing w:line="480" w:lineRule="auto"/>
        <w:ind w:firstLine="720"/>
      </w:pPr>
      <w:r w:rsidRPr="00C82A1F">
        <w:t xml:space="preserve">Dentre as tecnologias atuais para desenvolvimento de interfaces </w:t>
      </w:r>
      <w:r w:rsidRPr="00C82A1F">
        <w:rPr>
          <w:i/>
        </w:rPr>
        <w:t>web</w:t>
      </w:r>
      <w:r w:rsidRPr="00C82A1F">
        <w:t xml:space="preserve"> com usuário, podem ser citadas </w:t>
      </w:r>
      <w:proofErr w:type="gramStart"/>
      <w:r w:rsidRPr="00C82A1F">
        <w:t>algumas importantes</w:t>
      </w:r>
      <w:proofErr w:type="gramEnd"/>
      <w:r w:rsidRPr="00C82A1F">
        <w:t xml:space="preserve">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w:t>
      </w:r>
      <w:r w:rsidRPr="00C82A1F">
        <w:lastRenderedPageBreak/>
        <w:t xml:space="preserve">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 xml:space="preserve">framework </w:t>
      </w:r>
      <w:r w:rsidR="002252F4" w:rsidRPr="00C82A1F">
        <w:rPr>
          <w:i/>
        </w:rPr>
        <w:t>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45AB9B50" w14:textId="280AE6E5" w:rsidR="00745CC0" w:rsidRPr="00C82A1F" w:rsidRDefault="00745CC0" w:rsidP="007D2F4B">
      <w:pPr>
        <w:spacing w:line="480" w:lineRule="auto"/>
        <w:ind w:firstLine="720"/>
      </w:pPr>
      <w:r>
        <w:t xml:space="preserve">Espera-se que a reimplementação e atualização da interface de usuário da ferramenta </w:t>
      </w:r>
      <w:r w:rsidRPr="00BB7CAE">
        <w:rPr>
          <w:i/>
          <w:iCs/>
        </w:rPr>
        <w:t>dotProject+</w:t>
      </w:r>
      <w:r>
        <w:t xml:space="preserve"> venha a beneficiar os alunos que o utilizam no processo da sua formação profissional, tornando o aprendizado dos conteúdos de Gerência de Projetos mais agradável e atrativo.</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4" w:name="_Toc23089927"/>
      <w:r>
        <w:t xml:space="preserve">1.1 </w:t>
      </w:r>
      <w:r w:rsidR="00E5040A" w:rsidRPr="00E5040A">
        <w:t>Objetivos do Trabalho</w:t>
      </w:r>
      <w:bookmarkEnd w:id="4"/>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bookmarkStart w:id="5" w:name="_Toc23089928"/>
      <w:r>
        <w:t xml:space="preserve">1.1.1 </w:t>
      </w:r>
      <w:r w:rsidR="00E5040A" w:rsidRPr="00E5040A">
        <w:t>Objetivo Geral</w:t>
      </w:r>
      <w:bookmarkEnd w:id="5"/>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bookmarkStart w:id="6" w:name="_Toc23089929"/>
      <w:r>
        <w:t xml:space="preserve">1.1.2 </w:t>
      </w:r>
      <w:r w:rsidR="00E5040A" w:rsidRPr="00E5040A">
        <w:t>Objetivos Específicos</w:t>
      </w:r>
      <w:bookmarkEnd w:id="6"/>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6D5A6333" w:rsidR="00E515F3" w:rsidRPr="00E5040A" w:rsidRDefault="00E5040A" w:rsidP="007D2F4B">
      <w:pPr>
        <w:numPr>
          <w:ilvl w:val="0"/>
          <w:numId w:val="38"/>
        </w:numPr>
        <w:spacing w:line="480" w:lineRule="auto"/>
      </w:pPr>
      <w:r w:rsidRPr="00E5040A">
        <w:lastRenderedPageBreak/>
        <w:t xml:space="preserve">Avaliar o design atual do </w:t>
      </w:r>
      <w:r w:rsidRPr="00E5040A">
        <w:rPr>
          <w:i/>
        </w:rPr>
        <w:t>dotProject+</w:t>
      </w:r>
      <w:r w:rsidRPr="00E5040A">
        <w:t xml:space="preserve"> sob o ponto de vista dos alunos da disciplin</w:t>
      </w:r>
      <w:r w:rsidR="002B4FB2">
        <w:t>a de Gerência de Projetos do Departamento de Informática e Estatística da Universidade Federal de Santa Catarina</w:t>
      </w:r>
      <w:r w:rsidRPr="00E5040A">
        <w:t>;</w:t>
      </w:r>
    </w:p>
    <w:p w14:paraId="78EC948E" w14:textId="77777777" w:rsidR="00E515F3" w:rsidRPr="00E5040A" w:rsidRDefault="00E5040A" w:rsidP="007D2F4B">
      <w:pPr>
        <w:numPr>
          <w:ilvl w:val="0"/>
          <w:numId w:val="38"/>
        </w:numPr>
        <w:spacing w:line="480" w:lineRule="auto"/>
      </w:pPr>
      <w:r w:rsidRPr="00E5040A">
        <w:t xml:space="preserve">Analisar, modelar e implementar a atualização da interface de usuário do </w:t>
      </w:r>
      <w:r w:rsidRPr="00E5040A">
        <w:rPr>
          <w:i/>
        </w:rPr>
        <w:t>dotProject+</w:t>
      </w:r>
      <w:r w:rsidRPr="00E5040A">
        <w:t>;</w:t>
      </w:r>
    </w:p>
    <w:p w14:paraId="270BF310" w14:textId="390EECAA" w:rsidR="00E515F3" w:rsidRPr="00E5040A" w:rsidRDefault="00E5040A" w:rsidP="007D2F4B">
      <w:pPr>
        <w:numPr>
          <w:ilvl w:val="0"/>
          <w:numId w:val="38"/>
        </w:numPr>
        <w:spacing w:line="480" w:lineRule="auto"/>
      </w:pPr>
      <w:r w:rsidRPr="00E5040A">
        <w:t>Avaliar a nova versão do dotProject+ com os usuários da</w:t>
      </w:r>
      <w:r w:rsidR="00900969">
        <w:t>s</w:t>
      </w:r>
      <w:r w:rsidRPr="00E5040A">
        <w:t xml:space="preserve"> discip</w:t>
      </w:r>
      <w:r w:rsidR="002B4FB2">
        <w:t>lina</w:t>
      </w:r>
      <w:r w:rsidR="00900969">
        <w:t>s</w:t>
      </w:r>
      <w:r w:rsidR="002B4FB2">
        <w:t xml:space="preserve"> de Gerência de Projetos do Departamento de Informática e Estatística da Universidade Federal de Santa Catarina</w:t>
      </w:r>
      <w:r w:rsidRPr="00E5040A">
        <w:t>.</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7" w:name="_Toc23089930"/>
      <w:r>
        <w:t xml:space="preserve">1.2 </w:t>
      </w:r>
      <w:r w:rsidR="00E5040A" w:rsidRPr="00E5040A">
        <w:t>Restrições do escopo</w:t>
      </w:r>
      <w:bookmarkEnd w:id="7"/>
    </w:p>
    <w:p w14:paraId="201EE520" w14:textId="71102ACD"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w:t>
      </w:r>
      <w:r w:rsidR="00900969">
        <w:t xml:space="preserve"> por exemplo</w:t>
      </w:r>
      <w:r w:rsidRPr="00E5040A">
        <w:t>,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8" w:name="_Toc23089931"/>
      <w:r w:rsidRPr="00E5040A">
        <w:t>1.3 Método de pesquisa</w:t>
      </w:r>
      <w:bookmarkEnd w:id="8"/>
    </w:p>
    <w:p w14:paraId="1FBAE979" w14:textId="2EDDBD07" w:rsidR="00E515F3" w:rsidRPr="00E5040A" w:rsidRDefault="00E5040A" w:rsidP="007D2F4B">
      <w:pPr>
        <w:spacing w:line="480" w:lineRule="auto"/>
        <w:ind w:firstLine="720"/>
      </w:pPr>
      <w:r w:rsidRPr="00E5040A">
        <w:t xml:space="preserve">Este projeto tem como objetivo </w:t>
      </w:r>
      <w:r w:rsidR="00900969" w:rsidRPr="00E5040A">
        <w:t>re</w:t>
      </w:r>
      <w:r w:rsidR="00900969">
        <w:t>implementar</w:t>
      </w:r>
      <w:r w:rsidR="00900969" w:rsidRPr="00E5040A">
        <w:t xml:space="preserve"> </w:t>
      </w:r>
      <w:r w:rsidRPr="00E5040A">
        <w:t xml:space="preserve">a interface de usuário do </w:t>
      </w:r>
      <w:r w:rsidRPr="002B4FB2">
        <w:rPr>
          <w:i/>
        </w:rPr>
        <w:t>dotProject</w:t>
      </w:r>
      <w:r w:rsidRPr="00E5040A">
        <w:t xml:space="preserve">+ deixando-o com um </w:t>
      </w:r>
      <w:r w:rsidRPr="00E5040A">
        <w:rPr>
          <w:i/>
        </w:rPr>
        <w:t>design</w:t>
      </w:r>
      <w:r w:rsidRPr="00E5040A">
        <w:t xml:space="preserve"> mais moderno sem sofrer perdas na sua usabilidade. Para atingir este objetivo, o projeto utilizará algumas técnicas e será dividido em 4 etapas:</w:t>
      </w:r>
    </w:p>
    <w:p w14:paraId="02DBA90A" w14:textId="77777777" w:rsidR="00037765" w:rsidRPr="00E5040A" w:rsidRDefault="00037765" w:rsidP="007D2F4B">
      <w:pPr>
        <w:spacing w:line="480" w:lineRule="auto"/>
      </w:pPr>
    </w:p>
    <w:p w14:paraId="09D4D533" w14:textId="7ACCB2CF" w:rsidR="00037765" w:rsidRPr="00037765" w:rsidRDefault="002F0319" w:rsidP="00816C02">
      <w:pPr>
        <w:pStyle w:val="Ttulo4"/>
        <w:spacing w:line="480" w:lineRule="auto"/>
      </w:pPr>
      <w:bookmarkStart w:id="9" w:name="_Toc23089933"/>
      <w:r>
        <w:lastRenderedPageBreak/>
        <w:t>1.3.1</w:t>
      </w:r>
      <w:r w:rsidR="00E5040A" w:rsidRPr="00E5040A">
        <w:t xml:space="preserve"> Etapas</w:t>
      </w:r>
      <w:bookmarkEnd w:id="9"/>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7D2F4B">
      <w:pPr>
        <w:numPr>
          <w:ilvl w:val="0"/>
          <w:numId w:val="16"/>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7D2F4B">
      <w:pPr>
        <w:numPr>
          <w:ilvl w:val="1"/>
          <w:numId w:val="16"/>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7D2F4B">
      <w:pPr>
        <w:numPr>
          <w:ilvl w:val="1"/>
          <w:numId w:val="16"/>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w:t>
      </w:r>
      <w:r w:rsidRPr="00C83140">
        <w:rPr>
          <w:i/>
        </w:rPr>
        <w:t>design</w:t>
      </w:r>
      <w:r w:rsidRPr="00E5040A">
        <w:t xml:space="preserve">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7D2F4B">
      <w:pPr>
        <w:numPr>
          <w:ilvl w:val="0"/>
          <w:numId w:val="27"/>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Pr="00E5040A" w:rsidRDefault="00E5040A" w:rsidP="007D2F4B">
      <w:pPr>
        <w:numPr>
          <w:ilvl w:val="0"/>
          <w:numId w:val="27"/>
        </w:numPr>
        <w:spacing w:line="480" w:lineRule="auto"/>
      </w:pPr>
      <w:r w:rsidRPr="00E5040A">
        <w:t>Extrair e analisar as características das interfaces de usuário das ferramentas, como os padrões de cores, principais funcionalidades e principais tecnologias.</w:t>
      </w:r>
    </w:p>
    <w:p w14:paraId="3406ABAB" w14:textId="77777777" w:rsidR="00E515F3" w:rsidRPr="00E5040A" w:rsidRDefault="00E515F3" w:rsidP="007D2F4B">
      <w:pPr>
        <w:spacing w:line="480" w:lineRule="auto"/>
      </w:pPr>
    </w:p>
    <w:p w14:paraId="7EF47D15" w14:textId="77777777" w:rsidR="00E515F3" w:rsidRDefault="00E5040A" w:rsidP="007D2F4B">
      <w:pPr>
        <w:spacing w:line="480" w:lineRule="auto"/>
      </w:pPr>
      <w:r w:rsidRPr="00E5040A">
        <w:rPr>
          <w:b/>
        </w:rPr>
        <w:t xml:space="preserve">Etapa 3 - Avaliação inicial de usabilidade: </w:t>
      </w:r>
      <w:r w:rsidRPr="00E5040A">
        <w:t xml:space="preserve">Na terceira etapa do projeto será feita a avaliação inicial de usabilidade, onde serão feitos protótipos de tela, e estes serão submetidos a testes de usabilidade de ferramentas </w:t>
      </w:r>
      <w:r w:rsidRPr="00E5040A">
        <w:rPr>
          <w:i/>
        </w:rPr>
        <w:t>web</w:t>
      </w:r>
      <w:r w:rsidRPr="00E5040A">
        <w:t xml:space="preserve"> baseado em heurísticas. 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7D2F4B">
      <w:pPr>
        <w:numPr>
          <w:ilvl w:val="0"/>
          <w:numId w:val="18"/>
        </w:numPr>
        <w:spacing w:line="480" w:lineRule="auto"/>
      </w:pPr>
      <w:r>
        <w:t>Desenvolver protótipos de tela;</w:t>
      </w:r>
    </w:p>
    <w:p w14:paraId="38579CB8" w14:textId="77777777" w:rsidR="00E515F3" w:rsidRPr="00E5040A" w:rsidRDefault="00E5040A" w:rsidP="007D2F4B">
      <w:pPr>
        <w:numPr>
          <w:ilvl w:val="0"/>
          <w:numId w:val="18"/>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7D2F4B">
      <w:pPr>
        <w:numPr>
          <w:ilvl w:val="0"/>
          <w:numId w:val="18"/>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7D2F4B">
      <w:pPr>
        <w:numPr>
          <w:ilvl w:val="0"/>
          <w:numId w:val="18"/>
        </w:numPr>
        <w:spacing w:line="480" w:lineRule="auto"/>
      </w:pPr>
      <w:r w:rsidRPr="00E5040A">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etapa é iterativo e incremental, ou sej</w:t>
      </w:r>
      <w:r w:rsidR="0016255F">
        <w:t>a, as atividades se repetem uma</w:t>
      </w:r>
      <w:r w:rsidRPr="00E5040A">
        <w:t xml:space="preserve"> ou mais vezes de maneira escalonada ao longo do tempo (PRESSMANN, 2017). Além disso, é utilizado o </w:t>
      </w:r>
      <w:r w:rsidRPr="00C83140">
        <w:rPr>
          <w:i/>
        </w:rPr>
        <w:t>Scrum</w:t>
      </w:r>
      <w:r w:rsidRPr="00E5040A">
        <w:t xml:space="preserve">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7D2F4B">
      <w:pPr>
        <w:numPr>
          <w:ilvl w:val="0"/>
          <w:numId w:val="47"/>
        </w:numPr>
        <w:spacing w:line="480" w:lineRule="auto"/>
      </w:pPr>
      <w:r>
        <w:t>Levantar requisitos</w:t>
      </w:r>
    </w:p>
    <w:p w14:paraId="040D3B33" w14:textId="77777777" w:rsidR="00E515F3" w:rsidRPr="00E5040A" w:rsidRDefault="00E5040A" w:rsidP="007D2F4B">
      <w:pPr>
        <w:numPr>
          <w:ilvl w:val="1"/>
          <w:numId w:val="47"/>
        </w:numPr>
        <w:spacing w:line="480" w:lineRule="auto"/>
      </w:pPr>
      <w:r w:rsidRPr="00E5040A">
        <w:t>Realizar entrevistas com professores das disciplinas de Gerência de Projetos;</w:t>
      </w:r>
    </w:p>
    <w:p w14:paraId="0AA4BE2A" w14:textId="77777777" w:rsidR="00E515F3" w:rsidRPr="00E5040A" w:rsidRDefault="00E5040A" w:rsidP="007D2F4B">
      <w:pPr>
        <w:numPr>
          <w:ilvl w:val="1"/>
          <w:numId w:val="47"/>
        </w:numPr>
        <w:spacing w:line="480" w:lineRule="auto"/>
      </w:pPr>
      <w:r w:rsidRPr="00E5040A">
        <w:lastRenderedPageBreak/>
        <w:t>Aplicar um questionário aos professores, alunos e ex-alunos de Gerência de Projetos;</w:t>
      </w:r>
    </w:p>
    <w:p w14:paraId="6D20124B" w14:textId="77777777" w:rsidR="00E515F3" w:rsidRPr="00E5040A" w:rsidRDefault="00E5040A" w:rsidP="007D2F4B">
      <w:pPr>
        <w:numPr>
          <w:ilvl w:val="1"/>
          <w:numId w:val="47"/>
        </w:numPr>
        <w:spacing w:line="480" w:lineRule="auto"/>
      </w:pPr>
      <w:r w:rsidRPr="00E5040A">
        <w:t>Analisar o perfil dos usuários;</w:t>
      </w:r>
    </w:p>
    <w:p w14:paraId="026ABA91" w14:textId="77777777" w:rsidR="00E515F3" w:rsidRDefault="00E5040A" w:rsidP="007D2F4B">
      <w:pPr>
        <w:numPr>
          <w:ilvl w:val="1"/>
          <w:numId w:val="47"/>
        </w:numPr>
        <w:spacing w:line="480" w:lineRule="auto"/>
      </w:pPr>
      <w:r>
        <w:t>Definir personas;</w:t>
      </w:r>
    </w:p>
    <w:p w14:paraId="5383EEC4" w14:textId="77777777" w:rsidR="00E515F3" w:rsidRDefault="00E5040A" w:rsidP="007D2F4B">
      <w:pPr>
        <w:numPr>
          <w:ilvl w:val="0"/>
          <w:numId w:val="47"/>
        </w:numPr>
        <w:spacing w:line="480" w:lineRule="auto"/>
      </w:pPr>
      <w:r>
        <w:t>Fazer a prototipação da aplicação</w:t>
      </w:r>
    </w:p>
    <w:p w14:paraId="076BC7D9" w14:textId="208C90B7" w:rsidR="00E515F3" w:rsidRPr="00E5040A" w:rsidRDefault="00E5040A" w:rsidP="007D2F4B">
      <w:pPr>
        <w:numPr>
          <w:ilvl w:val="1"/>
          <w:numId w:val="47"/>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7D2F4B">
      <w:pPr>
        <w:numPr>
          <w:ilvl w:val="1"/>
          <w:numId w:val="47"/>
        </w:numPr>
        <w:spacing w:line="480" w:lineRule="auto"/>
      </w:pPr>
      <w:r w:rsidRPr="00E5040A">
        <w:t>A partir da análise, construir protótipos de baixa fidelidade para validação;</w:t>
      </w:r>
    </w:p>
    <w:p w14:paraId="124E7D9F" w14:textId="77777777" w:rsidR="00E515F3" w:rsidRDefault="00E5040A" w:rsidP="007D2F4B">
      <w:pPr>
        <w:numPr>
          <w:ilvl w:val="0"/>
          <w:numId w:val="47"/>
        </w:numPr>
        <w:spacing w:line="480" w:lineRule="auto"/>
      </w:pPr>
      <w:r>
        <w:t>Implementar a aplicação;</w:t>
      </w:r>
    </w:p>
    <w:p w14:paraId="6835EE5D" w14:textId="77777777" w:rsidR="00E515F3" w:rsidRPr="00E5040A" w:rsidRDefault="00E5040A" w:rsidP="007D2F4B">
      <w:pPr>
        <w:numPr>
          <w:ilvl w:val="0"/>
          <w:numId w:val="47"/>
        </w:numPr>
        <w:spacing w:line="480" w:lineRule="auto"/>
      </w:pPr>
      <w:r w:rsidRPr="00E5040A">
        <w:t>Realizar testes de aceitação orientados por casos de teste derivados dos casos de uso documentados;</w:t>
      </w:r>
    </w:p>
    <w:p w14:paraId="242DDE81" w14:textId="0F240A33" w:rsidR="00E515F3" w:rsidRPr="00E5040A" w:rsidRDefault="00E5040A" w:rsidP="007D2F4B">
      <w:pPr>
        <w:numPr>
          <w:ilvl w:val="0"/>
          <w:numId w:val="47"/>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124FDD2B" w:rsidR="00E515F3" w:rsidRDefault="00E5040A" w:rsidP="007D2F4B">
      <w:pPr>
        <w:spacing w:line="480" w:lineRule="auto"/>
      </w:pPr>
      <w:r w:rsidRPr="00E5040A">
        <w:rPr>
          <w:b/>
        </w:rPr>
        <w:t xml:space="preserve">Etapa 5 - Avaliação por meio de Estudo de Caso: </w:t>
      </w:r>
      <w:r w:rsidRPr="00E5040A">
        <w:t>Na última etapa do projeto é feita uma análise comparativa entre a versão antiga e a versão modificada da ferramenta por meio de um estudo de c</w:t>
      </w:r>
      <w:r w:rsidR="00C83140">
        <w:t>aso (RUNESON</w:t>
      </w:r>
      <w:r w:rsidRPr="00E5040A">
        <w:t xml:space="preserve">, 2008).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10" w:name="_Toc23089934"/>
      <w:r>
        <w:lastRenderedPageBreak/>
        <w:t xml:space="preserve">1.4 </w:t>
      </w:r>
      <w:r w:rsidR="00E5040A" w:rsidRPr="00037765">
        <w:t>Estrutura do Trabalho</w:t>
      </w:r>
      <w:bookmarkEnd w:id="10"/>
    </w:p>
    <w:p w14:paraId="59C0CAA6" w14:textId="0865F7EF" w:rsidR="00E515F3" w:rsidRPr="00E5040A" w:rsidRDefault="00E5040A" w:rsidP="007D2F4B">
      <w:pPr>
        <w:spacing w:line="480" w:lineRule="auto"/>
      </w:pPr>
      <w:r w:rsidRPr="00E5040A">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w:t>
      </w:r>
      <w:r w:rsidR="00C83140">
        <w:t xml:space="preserve">Desenvolvimento, são apresentadas as etapas do desenvolvimento </w:t>
      </w:r>
      <w:r w:rsidRPr="00E5040A">
        <w:t xml:space="preserve">da aplicação. No capítulo 6, Avaliação,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05E12BD0" w14:textId="77777777" w:rsidR="00616AC0" w:rsidRDefault="00616AC0">
      <w:pPr>
        <w:rPr>
          <w:b/>
          <w:sz w:val="28"/>
          <w:szCs w:val="28"/>
        </w:rPr>
      </w:pPr>
      <w:bookmarkStart w:id="11" w:name="_Toc23089935"/>
      <w:r>
        <w:br w:type="page"/>
      </w:r>
    </w:p>
    <w:p w14:paraId="5C214DCA" w14:textId="143D11D1" w:rsidR="00E515F3" w:rsidRPr="00E5040A" w:rsidRDefault="00E5040A" w:rsidP="007D2F4B">
      <w:pPr>
        <w:pStyle w:val="Ttulo2"/>
        <w:spacing w:line="480" w:lineRule="auto"/>
        <w:rPr>
          <w:sz w:val="24"/>
          <w:szCs w:val="24"/>
        </w:rPr>
      </w:pPr>
      <w:r w:rsidRPr="00E5040A">
        <w:lastRenderedPageBreak/>
        <w:t>2</w:t>
      </w:r>
      <w:r w:rsidRPr="00E5040A">
        <w:rPr>
          <w:sz w:val="26"/>
          <w:szCs w:val="26"/>
        </w:rPr>
        <w:t>.</w:t>
      </w:r>
      <w:r w:rsidRPr="00E5040A">
        <w:t xml:space="preserve"> Fundamentação Teórica</w:t>
      </w:r>
      <w:bookmarkEnd w:id="11"/>
    </w:p>
    <w:p w14:paraId="04B22E54" w14:textId="77777777" w:rsidR="00E515F3" w:rsidRPr="00C82A1F" w:rsidRDefault="00E5040A" w:rsidP="007D2F4B">
      <w:pPr>
        <w:spacing w:line="480" w:lineRule="auto"/>
        <w:ind w:firstLine="720"/>
      </w:pPr>
      <w:r w:rsidRPr="00C82A1F">
        <w:t xml:space="preserve">Neste capítulo são apresentados os principais conceitos relacionados ao tema do presente trabalho. Entre os termos em questão estão: Usabilidade, Estética de Aplicações </w:t>
      </w:r>
      <w:r w:rsidRPr="00C82A1F">
        <w:rPr>
          <w:i/>
        </w:rPr>
        <w:t>Web</w:t>
      </w:r>
      <w:r w:rsidRPr="00C82A1F">
        <w:t xml:space="preserve">, Gerência de Projetos, Ensino de Gerência de Projetos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12" w:name="_Toc23089936"/>
      <w:r w:rsidRPr="00E5040A">
        <w:t>2</w:t>
      </w:r>
      <w:r w:rsidRPr="00E5040A">
        <w:rPr>
          <w:sz w:val="26"/>
          <w:szCs w:val="26"/>
        </w:rPr>
        <w:t>.</w:t>
      </w:r>
      <w:r w:rsidRPr="00E5040A">
        <w:t>1 Usabilidade</w:t>
      </w:r>
      <w:bookmarkEnd w:id="12"/>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7D2F4B">
      <w:pPr>
        <w:numPr>
          <w:ilvl w:val="0"/>
          <w:numId w:val="9"/>
        </w:numPr>
        <w:spacing w:line="480" w:lineRule="auto"/>
        <w:rPr>
          <w:b/>
        </w:rPr>
      </w:pPr>
      <w:proofErr w:type="spellStart"/>
      <w:r w:rsidRPr="00C82A1F">
        <w:rPr>
          <w:b/>
        </w:rPr>
        <w:t>Aprendizibilidade</w:t>
      </w:r>
      <w:proofErr w:type="spellEnd"/>
      <w:r w:rsidRPr="00C82A1F">
        <w:t>: define o quão fácil é a aprendizagem do sistema para que o usuário possa começar a utilizá-lo para realizar suas tarefas</w:t>
      </w:r>
    </w:p>
    <w:p w14:paraId="2B6C2ED8" w14:textId="77777777" w:rsidR="00E515F3" w:rsidRPr="00C82A1F" w:rsidRDefault="00E5040A" w:rsidP="007D2F4B">
      <w:pPr>
        <w:numPr>
          <w:ilvl w:val="0"/>
          <w:numId w:val="9"/>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7D2F4B">
      <w:pPr>
        <w:numPr>
          <w:ilvl w:val="0"/>
          <w:numId w:val="9"/>
        </w:numPr>
        <w:spacing w:line="480" w:lineRule="auto"/>
        <w:rPr>
          <w:b/>
        </w:rPr>
      </w:pPr>
      <w:proofErr w:type="spellStart"/>
      <w:r w:rsidRPr="00C82A1F">
        <w:rPr>
          <w:b/>
        </w:rPr>
        <w:t>Memorabilidade</w:t>
      </w:r>
      <w:proofErr w:type="spellEnd"/>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7D2F4B">
      <w:pPr>
        <w:numPr>
          <w:ilvl w:val="0"/>
          <w:numId w:val="9"/>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7D2F4B">
      <w:pPr>
        <w:numPr>
          <w:ilvl w:val="0"/>
          <w:numId w:val="9"/>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47509CA4" w14:textId="4AE5302A" w:rsidR="00E515F3" w:rsidRPr="00C82A1F" w:rsidRDefault="00E5040A" w:rsidP="00C83140">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w:t>
      </w:r>
      <w:proofErr w:type="gramStart"/>
      <w:r w:rsidRPr="00C82A1F">
        <w:t xml:space="preserve">uma </w:t>
      </w:r>
      <w:r w:rsidRPr="00C82A1F">
        <w:rPr>
          <w:i/>
        </w:rPr>
        <w:t>desktop</w:t>
      </w:r>
      <w:proofErr w:type="gramEnd"/>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7A960C74" w14:textId="77777777" w:rsidR="00E515F3" w:rsidRPr="00C82A1F" w:rsidRDefault="00E5040A" w:rsidP="007D2F4B">
      <w:pPr>
        <w:numPr>
          <w:ilvl w:val="0"/>
          <w:numId w:val="32"/>
        </w:numPr>
        <w:spacing w:line="480" w:lineRule="auto"/>
      </w:pPr>
      <w:r w:rsidRPr="00C82A1F">
        <w:t>Presença de campos de busca para facilitar a pesquisa dentro da ferramenta;</w:t>
      </w:r>
    </w:p>
    <w:p w14:paraId="6968A5EA" w14:textId="77777777" w:rsidR="00E515F3" w:rsidRPr="00C82A1F" w:rsidRDefault="00E5040A" w:rsidP="007D2F4B">
      <w:pPr>
        <w:numPr>
          <w:ilvl w:val="0"/>
          <w:numId w:val="32"/>
        </w:numPr>
        <w:spacing w:line="480" w:lineRule="auto"/>
      </w:pPr>
      <w:r w:rsidRPr="00C82A1F">
        <w:t>Definição de um ponto de partida do usuário;</w:t>
      </w:r>
    </w:p>
    <w:p w14:paraId="3B98FF7C" w14:textId="299299D3" w:rsidR="00E515F3" w:rsidRDefault="00E5040A" w:rsidP="007D2F4B">
      <w:pPr>
        <w:numPr>
          <w:ilvl w:val="0"/>
          <w:numId w:val="32"/>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5722A36D" w14:textId="77777777" w:rsidR="00C83140" w:rsidRPr="00C82A1F" w:rsidRDefault="00C83140" w:rsidP="00C83140">
      <w:pPr>
        <w:spacing w:line="480" w:lineRule="auto"/>
      </w:pPr>
    </w:p>
    <w:p w14:paraId="1CE72A74" w14:textId="1199DF92" w:rsidR="00E515F3" w:rsidRPr="00C82A1F" w:rsidRDefault="00E5040A" w:rsidP="00C83140">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6B54707E" w14:textId="77777777" w:rsidR="00E515F3" w:rsidRPr="00C82A1F" w:rsidRDefault="00E5040A" w:rsidP="007D2F4B">
      <w:pPr>
        <w:numPr>
          <w:ilvl w:val="0"/>
          <w:numId w:val="13"/>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7D2F4B">
      <w:pPr>
        <w:numPr>
          <w:ilvl w:val="0"/>
          <w:numId w:val="13"/>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7D2F4B">
      <w:pPr>
        <w:numPr>
          <w:ilvl w:val="0"/>
          <w:numId w:val="13"/>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7D2F4B">
      <w:pPr>
        <w:numPr>
          <w:ilvl w:val="0"/>
          <w:numId w:val="13"/>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13" w:name="_Toc23089937"/>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13"/>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bookmarkStart w:id="14" w:name="_Toc23089938"/>
      <w:proofErr w:type="gramStart"/>
      <w:r w:rsidRPr="00E5040A">
        <w:t>2.2.1 Detectar</w:t>
      </w:r>
      <w:proofErr w:type="gramEnd"/>
      <w:r w:rsidRPr="00E5040A">
        <w:t xml:space="preserve"> problemas de usabilidade</w:t>
      </w:r>
      <w:bookmarkEnd w:id="14"/>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proofErr w:type="spellStart"/>
      <w:r w:rsidRPr="00E5040A">
        <w:rPr>
          <w:i/>
        </w:rPr>
        <w:t>bad</w:t>
      </w:r>
      <w:proofErr w:type="spellEnd"/>
      <w:r w:rsidRPr="00E5040A">
        <w:rPr>
          <w:i/>
        </w:rPr>
        <w:t xml:space="preserve"> </w:t>
      </w:r>
      <w:proofErr w:type="spellStart"/>
      <w:r w:rsidRPr="00E5040A">
        <w:rPr>
          <w:i/>
        </w:rPr>
        <w:t>smells</w:t>
      </w:r>
      <w:proofErr w:type="spellEnd"/>
      <w:r w:rsidRPr="00E5040A">
        <w:rPr>
          <w:i/>
        </w:rPr>
        <w:t>”</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bookmarkStart w:id="15" w:name="_Toc23089939"/>
      <w:proofErr w:type="gramStart"/>
      <w:r w:rsidRPr="00E5040A">
        <w:t>2.2.2 Mensurar</w:t>
      </w:r>
      <w:proofErr w:type="gramEnd"/>
      <w:r w:rsidRPr="00E5040A">
        <w:t xml:space="preserve"> o impacto da refatoração</w:t>
      </w:r>
      <w:bookmarkEnd w:id="15"/>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16" w:name="_Toc23089940"/>
      <w:r w:rsidRPr="00E5040A">
        <w:t xml:space="preserve">2.3 Reengenharia de </w:t>
      </w:r>
      <w:r w:rsidRPr="00E5040A">
        <w:rPr>
          <w:i/>
        </w:rPr>
        <w:t>Software</w:t>
      </w:r>
      <w:bookmarkEnd w:id="16"/>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7D2F4B">
      <w:pPr>
        <w:numPr>
          <w:ilvl w:val="0"/>
          <w:numId w:val="40"/>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7D2F4B">
      <w:pPr>
        <w:numPr>
          <w:ilvl w:val="0"/>
          <w:numId w:val="40"/>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7D2F4B">
      <w:pPr>
        <w:numPr>
          <w:ilvl w:val="0"/>
          <w:numId w:val="40"/>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7D2F4B">
      <w:pPr>
        <w:numPr>
          <w:ilvl w:val="0"/>
          <w:numId w:val="40"/>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FF69A9" w:rsidRDefault="00E5040A" w:rsidP="007D2F4B">
      <w:pPr>
        <w:numPr>
          <w:ilvl w:val="0"/>
          <w:numId w:val="40"/>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31577475" w14:textId="77777777" w:rsidR="00FF69A9" w:rsidRPr="0000053E" w:rsidRDefault="00FF69A9" w:rsidP="00FF69A9">
      <w:pPr>
        <w:spacing w:line="480" w:lineRule="auto"/>
        <w:rPr>
          <w:b/>
        </w:rPr>
      </w:pP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17" w:name="_o7wncck75jge" w:colFirst="0" w:colLast="0"/>
      <w:bookmarkEnd w:id="17"/>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8" w:name="_pjl0g74u4gae" w:colFirst="0" w:colLast="0"/>
      <w:bookmarkStart w:id="19" w:name="_Toc23089941"/>
      <w:bookmarkEnd w:id="18"/>
      <w:r w:rsidRPr="00E5040A">
        <w:t>2.4 Estética de Aplicações Web</w:t>
      </w:r>
      <w:bookmarkEnd w:id="19"/>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lastRenderedPageBreak/>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7D2F4B">
      <w:pPr>
        <w:spacing w:line="480" w:lineRule="auto"/>
        <w:rPr>
          <w:color w:val="222222"/>
          <w:highlight w:val="white"/>
        </w:rPr>
      </w:pPr>
    </w:p>
    <w:p w14:paraId="17DA8933"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w:t>
      </w:r>
      <w:r w:rsidRPr="00844D78">
        <w:rPr>
          <w:i/>
          <w:color w:val="222222"/>
          <w:highlight w:val="white"/>
        </w:rPr>
        <w:t>Berlyne</w:t>
      </w:r>
      <w:r w:rsidRPr="00E5040A">
        <w:rPr>
          <w:color w:val="222222"/>
          <w:highlight w:val="white"/>
        </w:rPr>
        <w:t xml:space="preserve"> (BERLYNE, 1971), que diz que “pessoas gostam de ter uma experiência estética prazerosa em níveis moderados”.</w:t>
      </w:r>
    </w:p>
    <w:p w14:paraId="35CE276B"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 xml:space="preserve">Considerando os dois caminhos apontados, este trabalho terá foco no segundo, onde os aspectos de usabilidade e credibilidade serão levados em conta para analisar o </w:t>
      </w:r>
      <w:r w:rsidRPr="00844D78">
        <w:rPr>
          <w:i/>
          <w:color w:val="222222"/>
          <w:highlight w:val="white"/>
        </w:rPr>
        <w:t>dotProject</w:t>
      </w:r>
      <w:r w:rsidRPr="00E5040A">
        <w:rPr>
          <w:color w:val="222222"/>
          <w:highlight w:val="white"/>
        </w:rPr>
        <w: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20" w:name="_Toc23089942"/>
      <w:r w:rsidRPr="00E5040A">
        <w:lastRenderedPageBreak/>
        <w:t>2.5 Gerência de Projetos</w:t>
      </w:r>
      <w:bookmarkEnd w:id="20"/>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bookmarkStart w:id="21" w:name="_Toc23089943"/>
      <w:r w:rsidRPr="00E5040A">
        <w:t>2.5.1 Projeto</w:t>
      </w:r>
      <w:bookmarkEnd w:id="21"/>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7D2F4B">
      <w:pPr>
        <w:numPr>
          <w:ilvl w:val="0"/>
          <w:numId w:val="50"/>
        </w:numPr>
        <w:spacing w:line="480" w:lineRule="auto"/>
      </w:pPr>
      <w:r w:rsidRPr="00C82A1F">
        <w:t>Um produto que pode ser um componente de um item ou um item propriamente dito;</w:t>
      </w:r>
    </w:p>
    <w:p w14:paraId="061E1C40" w14:textId="77777777" w:rsidR="00E515F3" w:rsidRPr="00C82A1F" w:rsidRDefault="00E5040A" w:rsidP="007D2F4B">
      <w:pPr>
        <w:numPr>
          <w:ilvl w:val="0"/>
          <w:numId w:val="50"/>
        </w:numPr>
        <w:spacing w:line="480" w:lineRule="auto"/>
      </w:pPr>
      <w:r w:rsidRPr="00C82A1F">
        <w:t>A capacidade de executar um serviço;</w:t>
      </w:r>
    </w:p>
    <w:p w14:paraId="4C2E771A" w14:textId="77777777" w:rsidR="00E515F3" w:rsidRPr="00C82A1F" w:rsidRDefault="00E5040A" w:rsidP="007D2F4B">
      <w:pPr>
        <w:numPr>
          <w:ilvl w:val="0"/>
          <w:numId w:val="50"/>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 xml:space="preserve">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w:t>
      </w:r>
      <w:r w:rsidRPr="00C82A1F">
        <w:lastRenderedPageBreak/>
        <w:t>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bookmarkStart w:id="22" w:name="_Toc23089944"/>
      <w:r w:rsidRPr="00E5040A">
        <w:t>2.5.2 Gerente de projetos</w:t>
      </w:r>
      <w:bookmarkEnd w:id="22"/>
    </w:p>
    <w:p w14:paraId="76875053" w14:textId="79F9BE7C"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w:t>
      </w:r>
      <w:r w:rsidR="00844D78">
        <w:t>bservadas na figura 3 (PMI, 2008</w:t>
      </w:r>
      <w:r w:rsidRPr="00C82A1F">
        <w:t>):</w:t>
      </w:r>
    </w:p>
    <w:p w14:paraId="43754A52" w14:textId="77777777" w:rsidR="00816C02" w:rsidRDefault="00816C02" w:rsidP="00816C02">
      <w:pPr>
        <w:spacing w:line="480" w:lineRule="auto"/>
        <w:ind w:firstLine="720"/>
      </w:pPr>
    </w:p>
    <w:p w14:paraId="4F8DF98D" w14:textId="77777777" w:rsidR="00844D78" w:rsidRDefault="00844D78" w:rsidP="00816C02">
      <w:pPr>
        <w:spacing w:line="480" w:lineRule="auto"/>
        <w:ind w:firstLine="720"/>
      </w:pPr>
    </w:p>
    <w:p w14:paraId="14AB7011" w14:textId="77777777" w:rsidR="00844D78" w:rsidRDefault="00844D78" w:rsidP="00816C02">
      <w:pPr>
        <w:spacing w:line="480" w:lineRule="auto"/>
        <w:ind w:firstLine="720"/>
      </w:pPr>
    </w:p>
    <w:p w14:paraId="0FF6E77D" w14:textId="77777777" w:rsidR="00844D78" w:rsidRDefault="00844D78" w:rsidP="00816C02">
      <w:pPr>
        <w:spacing w:line="480" w:lineRule="auto"/>
        <w:ind w:firstLine="720"/>
      </w:pPr>
    </w:p>
    <w:p w14:paraId="0E1B5971" w14:textId="77777777" w:rsidR="00844D78" w:rsidRDefault="00844D78" w:rsidP="00816C02">
      <w:pPr>
        <w:spacing w:line="480" w:lineRule="auto"/>
        <w:ind w:firstLine="720"/>
      </w:pPr>
    </w:p>
    <w:p w14:paraId="4A42EBEA" w14:textId="77777777" w:rsidR="00844D78" w:rsidRDefault="00844D78" w:rsidP="00816C02">
      <w:pPr>
        <w:spacing w:line="480" w:lineRule="auto"/>
        <w:ind w:firstLine="720"/>
      </w:pPr>
    </w:p>
    <w:p w14:paraId="04613BC4" w14:textId="77777777" w:rsidR="00844D78" w:rsidRDefault="00844D78" w:rsidP="00816C02">
      <w:pPr>
        <w:spacing w:line="480" w:lineRule="auto"/>
        <w:ind w:firstLine="720"/>
      </w:pPr>
    </w:p>
    <w:p w14:paraId="213E73D2" w14:textId="77777777" w:rsidR="00844D78" w:rsidRDefault="00844D78" w:rsidP="00816C02">
      <w:pPr>
        <w:spacing w:line="480" w:lineRule="auto"/>
        <w:ind w:firstLine="720"/>
      </w:pPr>
    </w:p>
    <w:p w14:paraId="73EDF9CE" w14:textId="77777777" w:rsidR="00844D78" w:rsidRPr="00E5040A" w:rsidRDefault="00844D78" w:rsidP="00816C02">
      <w:pPr>
        <w:spacing w:line="480" w:lineRule="auto"/>
        <w:ind w:firstLine="720"/>
      </w:pPr>
    </w:p>
    <w:p w14:paraId="40216621" w14:textId="77777777" w:rsidR="00E515F3" w:rsidRPr="00E5040A" w:rsidRDefault="00E5040A" w:rsidP="007D2F4B">
      <w:pPr>
        <w:pStyle w:val="TtuloIlustrao"/>
        <w:spacing w:line="480" w:lineRule="auto"/>
      </w:pPr>
      <w:r w:rsidRPr="00E5040A">
        <w:lastRenderedPageBreak/>
        <w:t>Figura 3 - Habilidades desejáveis de um Gerente de Projetos competente</w:t>
      </w:r>
    </w:p>
    <w:p w14:paraId="5C57E211" w14:textId="77777777" w:rsidR="00E515F3" w:rsidRDefault="00E5040A" w:rsidP="00816C02">
      <w:pPr>
        <w:spacing w:line="480" w:lineRule="auto"/>
        <w:jc w:val="center"/>
      </w:pPr>
      <w:r>
        <w:rPr>
          <w:noProof/>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bookmarkStart w:id="23" w:name="_Toc23089945"/>
      <w:r w:rsidRPr="00E5040A">
        <w:lastRenderedPageBreak/>
        <w:t>2.5.3 Gerenciamento de Projetos</w:t>
      </w:r>
      <w:bookmarkEnd w:id="23"/>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7D0D8C7C" w14:textId="77777777" w:rsidR="00844D78" w:rsidRDefault="00844D78" w:rsidP="007D2F4B">
      <w:pPr>
        <w:spacing w:line="480" w:lineRule="auto"/>
        <w:ind w:firstLine="720"/>
      </w:pPr>
    </w:p>
    <w:p w14:paraId="0BD3718D" w14:textId="77777777" w:rsidR="00844D78" w:rsidRDefault="00844D78" w:rsidP="007D2F4B">
      <w:pPr>
        <w:spacing w:line="480" w:lineRule="auto"/>
        <w:ind w:firstLine="720"/>
      </w:pPr>
    </w:p>
    <w:p w14:paraId="49B7F57B" w14:textId="77777777" w:rsidR="00844D78" w:rsidRDefault="00844D78" w:rsidP="007D2F4B">
      <w:pPr>
        <w:spacing w:line="480" w:lineRule="auto"/>
        <w:ind w:firstLine="720"/>
      </w:pPr>
    </w:p>
    <w:p w14:paraId="31513F8F" w14:textId="77777777" w:rsidR="00844D78" w:rsidRDefault="00844D78" w:rsidP="007D2F4B">
      <w:pPr>
        <w:spacing w:line="480" w:lineRule="auto"/>
        <w:ind w:firstLine="720"/>
      </w:pPr>
    </w:p>
    <w:p w14:paraId="15001C8E" w14:textId="77777777" w:rsidR="00844D78" w:rsidRDefault="00844D78" w:rsidP="007D2F4B">
      <w:pPr>
        <w:spacing w:line="480" w:lineRule="auto"/>
        <w:ind w:firstLine="720"/>
      </w:pPr>
    </w:p>
    <w:p w14:paraId="405431A0" w14:textId="77777777" w:rsidR="00844D78" w:rsidRDefault="00844D78" w:rsidP="007D2F4B">
      <w:pPr>
        <w:spacing w:line="480" w:lineRule="auto"/>
        <w:ind w:firstLine="720"/>
      </w:pPr>
    </w:p>
    <w:p w14:paraId="7900B03F" w14:textId="77777777" w:rsidR="00844D78" w:rsidRDefault="00844D78" w:rsidP="007D2F4B">
      <w:pPr>
        <w:spacing w:line="480" w:lineRule="auto"/>
        <w:ind w:firstLine="720"/>
      </w:pPr>
    </w:p>
    <w:p w14:paraId="2A765B06" w14:textId="77777777" w:rsidR="00844D78" w:rsidRDefault="00844D78" w:rsidP="007D2F4B">
      <w:pPr>
        <w:spacing w:line="480" w:lineRule="auto"/>
        <w:ind w:firstLine="720"/>
      </w:pPr>
    </w:p>
    <w:p w14:paraId="198EABA8" w14:textId="77777777" w:rsidR="00844D78" w:rsidRPr="00C82A1F" w:rsidRDefault="00844D78" w:rsidP="007D2F4B">
      <w:pPr>
        <w:spacing w:line="480" w:lineRule="auto"/>
        <w:ind w:firstLine="720"/>
      </w:pP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7D2F4B">
      <w:pPr>
        <w:numPr>
          <w:ilvl w:val="0"/>
          <w:numId w:val="53"/>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7D2F4B">
      <w:pPr>
        <w:numPr>
          <w:ilvl w:val="0"/>
          <w:numId w:val="53"/>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7D2F4B">
      <w:pPr>
        <w:numPr>
          <w:ilvl w:val="0"/>
          <w:numId w:val="53"/>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7D2F4B">
      <w:pPr>
        <w:numPr>
          <w:ilvl w:val="0"/>
          <w:numId w:val="53"/>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7D2F4B">
      <w:pPr>
        <w:numPr>
          <w:ilvl w:val="0"/>
          <w:numId w:val="53"/>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7D2F4B">
      <w:pPr>
        <w:numPr>
          <w:ilvl w:val="0"/>
          <w:numId w:val="53"/>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7D2F4B">
      <w:pPr>
        <w:numPr>
          <w:ilvl w:val="0"/>
          <w:numId w:val="53"/>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7D2F4B">
      <w:pPr>
        <w:numPr>
          <w:ilvl w:val="0"/>
          <w:numId w:val="53"/>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7D2F4B">
      <w:pPr>
        <w:numPr>
          <w:ilvl w:val="0"/>
          <w:numId w:val="53"/>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7D2F4B">
      <w:pPr>
        <w:numPr>
          <w:ilvl w:val="0"/>
          <w:numId w:val="15"/>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7D2F4B">
      <w:pPr>
        <w:numPr>
          <w:ilvl w:val="0"/>
          <w:numId w:val="15"/>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7D2F4B">
      <w:pPr>
        <w:numPr>
          <w:ilvl w:val="0"/>
          <w:numId w:val="15"/>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7D2F4B">
      <w:pPr>
        <w:numPr>
          <w:ilvl w:val="0"/>
          <w:numId w:val="15"/>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7D2F4B">
      <w:pPr>
        <w:numPr>
          <w:ilvl w:val="0"/>
          <w:numId w:val="15"/>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62183BD5"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4.1 Desenvolver</w:t>
            </w:r>
            <w:proofErr w:type="gramEnd"/>
            <w:r w:rsidRPr="00E5040A">
              <w:rPr>
                <w:sz w:val="18"/>
                <w:szCs w:val="18"/>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4.2 Desenvolver</w:t>
            </w:r>
            <w:proofErr w:type="gramEnd"/>
            <w:r w:rsidRPr="00E5040A">
              <w:rPr>
                <w:sz w:val="18"/>
                <w:szCs w:val="18"/>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4.3 Orientar e gerenciar</w:t>
            </w:r>
            <w:proofErr w:type="gramEnd"/>
            <w:r w:rsidRPr="00E5040A">
              <w:rPr>
                <w:sz w:val="18"/>
                <w:szCs w:val="18"/>
              </w:rPr>
              <w:t xml:space="preserve">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4.4 Gerenciar</w:t>
            </w:r>
            <w:proofErr w:type="gramEnd"/>
            <w:r w:rsidRPr="00E5040A">
              <w:rPr>
                <w:sz w:val="18"/>
                <w:szCs w:val="18"/>
              </w:rPr>
              <w:t xml:space="preserve">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4.5 Monitorar e controlar</w:t>
            </w:r>
            <w:proofErr w:type="gramEnd"/>
            <w:r w:rsidRPr="00E5040A">
              <w:rPr>
                <w:sz w:val="18"/>
                <w:szCs w:val="18"/>
              </w:rPr>
              <w:t xml:space="preserve">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4.6 Realizar</w:t>
            </w:r>
            <w:proofErr w:type="gramEnd"/>
            <w:r w:rsidRPr="00E5040A">
              <w:rPr>
                <w:sz w:val="18"/>
                <w:szCs w:val="18"/>
              </w:rPr>
              <w:t xml:space="preserve">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4.7 Encerrar</w:t>
            </w:r>
            <w:proofErr w:type="gramEnd"/>
            <w:r w:rsidRPr="00E5040A">
              <w:rPr>
                <w:sz w:val="18"/>
                <w:szCs w:val="18"/>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5.1 Planejar</w:t>
            </w:r>
            <w:proofErr w:type="gramEnd"/>
            <w:r w:rsidRPr="00E5040A">
              <w:rPr>
                <w:sz w:val="18"/>
                <w:szCs w:val="18"/>
              </w:rPr>
              <w:t xml:space="preserve">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5.2 Coletar</w:t>
            </w:r>
            <w:proofErr w:type="gramEnd"/>
            <w:r w:rsidRPr="00E5040A">
              <w:rPr>
                <w:sz w:val="18"/>
                <w:szCs w:val="18"/>
              </w:rPr>
              <w:t xml:space="preserve">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5.3 Definir</w:t>
            </w:r>
            <w:proofErr w:type="gramEnd"/>
            <w:r w:rsidRPr="00E5040A">
              <w:rPr>
                <w:sz w:val="18"/>
                <w:szCs w:val="18"/>
              </w:rPr>
              <w:t xml:space="preserve">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5.5 Validar</w:t>
            </w:r>
            <w:proofErr w:type="gramEnd"/>
            <w:r w:rsidRPr="00E5040A">
              <w:rPr>
                <w:sz w:val="18"/>
                <w:szCs w:val="18"/>
              </w:rPr>
              <w:t xml:space="preserve">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5.6 Controlar</w:t>
            </w:r>
            <w:proofErr w:type="gramEnd"/>
            <w:r w:rsidRPr="00E5040A">
              <w:rPr>
                <w:sz w:val="18"/>
                <w:szCs w:val="18"/>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proofErr w:type="gramStart"/>
            <w:r>
              <w:rPr>
                <w:sz w:val="18"/>
                <w:szCs w:val="18"/>
              </w:rPr>
              <w:t>13.1 Identificar</w:t>
            </w:r>
            <w:proofErr w:type="gramEnd"/>
            <w:r>
              <w:rPr>
                <w:sz w:val="18"/>
                <w:szCs w:val="18"/>
              </w:rPr>
              <w:t xml:space="preserve">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13.2 Planejar</w:t>
            </w:r>
            <w:proofErr w:type="gramEnd"/>
            <w:r w:rsidRPr="00E5040A">
              <w:rPr>
                <w:sz w:val="18"/>
                <w:szCs w:val="18"/>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13.3 Gerenciar</w:t>
            </w:r>
            <w:proofErr w:type="gramEnd"/>
            <w:r w:rsidRPr="00E5040A">
              <w:rPr>
                <w:sz w:val="18"/>
                <w:szCs w:val="18"/>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13.4 Monitorar</w:t>
            </w:r>
            <w:proofErr w:type="gramEnd"/>
            <w:r w:rsidRPr="00E5040A">
              <w:rPr>
                <w:sz w:val="18"/>
                <w:szCs w:val="18"/>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bookmarkStart w:id="24" w:name="_Toc23089946"/>
      <w:r w:rsidRPr="00E5040A">
        <w:t>2.5.4 Ensino de Gerência de Projetos</w:t>
      </w:r>
      <w:bookmarkEnd w:id="24"/>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bookmarkStart w:id="25" w:name="_Toc23089947"/>
      <w:r w:rsidRPr="00E5040A">
        <w:t>2.5.5 Ferramentas de Gerenciamento de Projetos</w:t>
      </w:r>
      <w:bookmarkEnd w:id="25"/>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B5BF54B" w:rsidR="00E515F3" w:rsidRPr="00E5040A" w:rsidRDefault="00E5040A" w:rsidP="007D2F4B">
      <w:pPr>
        <w:numPr>
          <w:ilvl w:val="0"/>
          <w:numId w:val="51"/>
        </w:numPr>
        <w:spacing w:line="480" w:lineRule="auto"/>
        <w:rPr>
          <w:b/>
        </w:rPr>
      </w:pPr>
      <w:r w:rsidRPr="00B2598F">
        <w:rPr>
          <w:b/>
          <w:i/>
        </w:rPr>
        <w:t>Desktop</w:t>
      </w:r>
      <w:r w:rsidRPr="00E5040A">
        <w:rPr>
          <w:b/>
        </w:rPr>
        <w:t xml:space="preserve">: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7D2F4B">
      <w:pPr>
        <w:numPr>
          <w:ilvl w:val="0"/>
          <w:numId w:val="51"/>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w:t>
      </w:r>
      <w:r w:rsidRPr="00B2598F">
        <w:rPr>
          <w:i/>
        </w:rPr>
        <w:t>internet</w:t>
      </w:r>
      <w:r w:rsidRPr="00E5040A">
        <w:t>, sem a necessidade de instalação na máquina do acesso.</w:t>
      </w:r>
    </w:p>
    <w:p w14:paraId="10FE4B4B" w14:textId="77777777" w:rsidR="00E515F3" w:rsidRPr="00E5040A" w:rsidRDefault="00E5040A" w:rsidP="007D2F4B">
      <w:pPr>
        <w:numPr>
          <w:ilvl w:val="0"/>
          <w:numId w:val="51"/>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17D1DF26"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00B2598F">
        <w:rPr>
          <w:i/>
        </w:rPr>
        <w:t>w</w:t>
      </w:r>
      <w:r w:rsidRPr="00E5040A">
        <w:rPr>
          <w:i/>
        </w:rPr>
        <w:t>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26" w:name="_Toc23089948"/>
      <w:r w:rsidRPr="00E5040A">
        <w:t>2.6 dotProject+</w:t>
      </w:r>
      <w:bookmarkEnd w:id="26"/>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0269A485"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3"/>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w:t>
      </w:r>
      <w:proofErr w:type="gramStart"/>
      <w:r w:rsidRPr="00E5040A">
        <w:t xml:space="preserve">os módulos </w:t>
      </w:r>
      <w:r w:rsidRPr="00E5040A">
        <w:rPr>
          <w:i/>
        </w:rPr>
        <w:t>core</w:t>
      </w:r>
      <w:proofErr w:type="gramEnd"/>
      <w:r w:rsidRPr="00E5040A">
        <w:t xml:space="preserve">, presentes na versão original do </w:t>
      </w:r>
      <w:r w:rsidRPr="00E5040A">
        <w:rPr>
          <w:i/>
        </w:rPr>
        <w:t>dotProject</w:t>
      </w:r>
      <w:r w:rsidRPr="00E5040A">
        <w:t>, são:</w:t>
      </w:r>
    </w:p>
    <w:p w14:paraId="50962330" w14:textId="77777777" w:rsidR="00E515F3" w:rsidRPr="00E5040A" w:rsidRDefault="00E5040A" w:rsidP="007D2F4B">
      <w:pPr>
        <w:numPr>
          <w:ilvl w:val="0"/>
          <w:numId w:val="21"/>
        </w:numPr>
        <w:spacing w:line="480" w:lineRule="auto"/>
        <w:rPr>
          <w:b/>
        </w:rPr>
      </w:pPr>
      <w:r w:rsidRPr="00E5040A">
        <w:rPr>
          <w:b/>
        </w:rPr>
        <w:t xml:space="preserve">Eventos: </w:t>
      </w:r>
      <w:r w:rsidRPr="00E5040A">
        <w:t xml:space="preserve">Módulo que permite o cadastro de reuniões entre membros das equipes e/ou clientes. Neste módulo são enviados </w:t>
      </w:r>
      <w:r w:rsidRPr="00B2598F">
        <w:rPr>
          <w:i/>
        </w:rPr>
        <w:t>e-mails</w:t>
      </w:r>
      <w:r w:rsidRPr="00E5040A">
        <w:t xml:space="preserve"> aos participantes como lembretes para os compromissos.</w:t>
      </w:r>
    </w:p>
    <w:p w14:paraId="2AD0BF95" w14:textId="77777777" w:rsidR="00E515F3" w:rsidRPr="00E5040A" w:rsidRDefault="00E5040A" w:rsidP="007D2F4B">
      <w:pPr>
        <w:numPr>
          <w:ilvl w:val="0"/>
          <w:numId w:val="21"/>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7D2F4B">
      <w:pPr>
        <w:numPr>
          <w:ilvl w:val="0"/>
          <w:numId w:val="21"/>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7D2F4B">
      <w:pPr>
        <w:numPr>
          <w:ilvl w:val="0"/>
          <w:numId w:val="21"/>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7D2F4B">
      <w:pPr>
        <w:numPr>
          <w:ilvl w:val="0"/>
          <w:numId w:val="21"/>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7D2F4B">
      <w:pPr>
        <w:numPr>
          <w:ilvl w:val="0"/>
          <w:numId w:val="21"/>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7D2F4B">
      <w:pPr>
        <w:numPr>
          <w:ilvl w:val="0"/>
          <w:numId w:val="21"/>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7D2F4B">
      <w:pPr>
        <w:numPr>
          <w:ilvl w:val="0"/>
          <w:numId w:val="21"/>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7D2F4B">
      <w:pPr>
        <w:numPr>
          <w:ilvl w:val="0"/>
          <w:numId w:val="21"/>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7D2F4B">
      <w:pPr>
        <w:numPr>
          <w:ilvl w:val="0"/>
          <w:numId w:val="25"/>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7D2F4B">
      <w:pPr>
        <w:numPr>
          <w:ilvl w:val="0"/>
          <w:numId w:val="25"/>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7D2F4B">
      <w:pPr>
        <w:numPr>
          <w:ilvl w:val="0"/>
          <w:numId w:val="25"/>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7D2F4B">
      <w:pPr>
        <w:numPr>
          <w:ilvl w:val="0"/>
          <w:numId w:val="25"/>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7D2F4B">
      <w:pPr>
        <w:numPr>
          <w:ilvl w:val="0"/>
          <w:numId w:val="25"/>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7D2F4B">
      <w:pPr>
        <w:numPr>
          <w:ilvl w:val="0"/>
          <w:numId w:val="25"/>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7D2F4B">
      <w:pPr>
        <w:numPr>
          <w:ilvl w:val="0"/>
          <w:numId w:val="25"/>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7D2F4B">
      <w:pPr>
        <w:numPr>
          <w:ilvl w:val="0"/>
          <w:numId w:val="25"/>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7D2F4B">
      <w:pPr>
        <w:numPr>
          <w:ilvl w:val="0"/>
          <w:numId w:val="25"/>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7D2F4B">
      <w:pPr>
        <w:numPr>
          <w:ilvl w:val="0"/>
          <w:numId w:val="25"/>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7D2F4B">
      <w:pPr>
        <w:numPr>
          <w:ilvl w:val="0"/>
          <w:numId w:val="25"/>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7D2F4B">
      <w:pPr>
        <w:numPr>
          <w:ilvl w:val="0"/>
          <w:numId w:val="25"/>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27" w:name="_Toc23089949"/>
      <w:r w:rsidRPr="00E5040A">
        <w:lastRenderedPageBreak/>
        <w:t>3</w:t>
      </w:r>
      <w:r w:rsidRPr="00E5040A">
        <w:rPr>
          <w:sz w:val="26"/>
          <w:szCs w:val="26"/>
        </w:rPr>
        <w:t>.</w:t>
      </w:r>
      <w:r w:rsidRPr="00E5040A">
        <w:t xml:space="preserve"> Estado da Arte</w:t>
      </w:r>
      <w:bookmarkEnd w:id="27"/>
    </w:p>
    <w:p w14:paraId="36CF919A" w14:textId="2DB5BDA1" w:rsidR="00E515F3" w:rsidRPr="00C82A1F" w:rsidRDefault="00E5040A" w:rsidP="007D2F4B">
      <w:pPr>
        <w:spacing w:line="480" w:lineRule="auto"/>
      </w:pPr>
      <w:r w:rsidRPr="00E5040A">
        <w:tab/>
      </w:r>
      <w:r w:rsidRPr="00C82A1F">
        <w:t>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w:t>
      </w:r>
      <w:r w:rsidR="002F0319">
        <w:t xml:space="preserve">, que é um </w:t>
      </w:r>
      <w:r w:rsidR="002F0319" w:rsidRPr="00E5040A">
        <w:t xml:space="preserve">método para estruturar um campo específico da engenharia de </w:t>
      </w:r>
      <w:r w:rsidR="002F0319" w:rsidRPr="002B4FB2">
        <w:rPr>
          <w:i/>
        </w:rPr>
        <w:t>software</w:t>
      </w:r>
      <w:r w:rsidR="002F0319" w:rsidRPr="00E5040A">
        <w:t xml:space="preserve"> e criar um esquema de classificação dentro dela, focando os resultados na frequência das publicações em categorias dentro do esquema (PETERSEN </w:t>
      </w:r>
      <w:r w:rsidR="002F0319" w:rsidRPr="00E5040A">
        <w:rPr>
          <w:i/>
        </w:rPr>
        <w:t>et al.</w:t>
      </w:r>
      <w:r w:rsidR="002F0319" w:rsidRPr="00E5040A">
        <w:t>, 2008</w:t>
      </w:r>
      <w:r w:rsidR="002F0319">
        <w:t>)</w:t>
      </w:r>
      <w:r w:rsidRPr="00C82A1F">
        <w:t xml:space="preserve">,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w:t>
      </w:r>
      <w:proofErr w:type="gramStart"/>
      <w:r w:rsidRPr="00C82A1F">
        <w:t>projetos?”</w:t>
      </w:r>
      <w:proofErr w:type="gramEnd"/>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28" w:name="_Toc23089950"/>
      <w:r w:rsidRPr="00E5040A">
        <w:t>3</w:t>
      </w:r>
      <w:r w:rsidRPr="00E5040A">
        <w:rPr>
          <w:sz w:val="26"/>
          <w:szCs w:val="26"/>
        </w:rPr>
        <w:t>.</w:t>
      </w:r>
      <w:r w:rsidRPr="00E5040A">
        <w:t>1 Definição do Estudo</w:t>
      </w:r>
      <w:bookmarkEnd w:id="28"/>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7D2F4B">
      <w:pPr>
        <w:numPr>
          <w:ilvl w:val="0"/>
          <w:numId w:val="45"/>
        </w:numPr>
        <w:spacing w:line="480" w:lineRule="auto"/>
      </w:pPr>
      <w:r w:rsidRPr="00C82A1F">
        <w:rPr>
          <w:i/>
        </w:rPr>
        <w:t>IEEE Xplore</w:t>
      </w:r>
      <w:r w:rsidRPr="00C82A1F">
        <w:rPr>
          <w:vertAlign w:val="superscript"/>
        </w:rPr>
        <w:footnoteReference w:id="4"/>
      </w:r>
    </w:p>
    <w:p w14:paraId="77EA9FBD" w14:textId="77777777" w:rsidR="00E515F3" w:rsidRPr="00C82A1F" w:rsidRDefault="00E5040A" w:rsidP="007D2F4B">
      <w:pPr>
        <w:numPr>
          <w:ilvl w:val="0"/>
          <w:numId w:val="45"/>
        </w:numPr>
        <w:spacing w:line="480" w:lineRule="auto"/>
      </w:pPr>
      <w:r w:rsidRPr="00C82A1F">
        <w:rPr>
          <w:i/>
        </w:rPr>
        <w:t>ACM Digital Library</w:t>
      </w:r>
      <w:r w:rsidRPr="00C82A1F">
        <w:rPr>
          <w:vertAlign w:val="superscript"/>
        </w:rPr>
        <w:footnoteReference w:id="5"/>
      </w:r>
    </w:p>
    <w:p w14:paraId="7EFF08F9" w14:textId="77777777" w:rsidR="00E515F3" w:rsidRPr="00C82A1F" w:rsidRDefault="00E5040A" w:rsidP="007D2F4B">
      <w:pPr>
        <w:numPr>
          <w:ilvl w:val="0"/>
          <w:numId w:val="45"/>
        </w:numPr>
        <w:spacing w:line="480" w:lineRule="auto"/>
      </w:pPr>
      <w:r w:rsidRPr="00C82A1F">
        <w:rPr>
          <w:i/>
        </w:rPr>
        <w:t>Google Scholar</w:t>
      </w:r>
      <w:r w:rsidRPr="00C82A1F">
        <w:rPr>
          <w:vertAlign w:val="superscript"/>
        </w:rPr>
        <w:footnoteReference w:id="6"/>
      </w:r>
    </w:p>
    <w:p w14:paraId="19083E35" w14:textId="77777777" w:rsidR="00E515F3" w:rsidRPr="00C82A1F" w:rsidRDefault="00E515F3" w:rsidP="007D2F4B">
      <w:pPr>
        <w:spacing w:line="480" w:lineRule="auto"/>
      </w:pPr>
    </w:p>
    <w:p w14:paraId="6C473392" w14:textId="77777777" w:rsidR="00E515F3" w:rsidRPr="00C82A1F" w:rsidRDefault="00E5040A" w:rsidP="00B2598F">
      <w:pPr>
        <w:spacing w:line="480" w:lineRule="auto"/>
        <w:ind w:firstLine="360"/>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771B2A" w:rsidRDefault="00E5040A" w:rsidP="007D2F4B">
      <w:pPr>
        <w:spacing w:line="480" w:lineRule="auto"/>
        <w:rPr>
          <w:b/>
          <w:lang w:val="en-US"/>
        </w:rPr>
      </w:pPr>
      <w:r w:rsidRPr="00771B2A">
        <w:rPr>
          <w:b/>
          <w:i/>
          <w:lang w:val="en-US"/>
        </w:rPr>
        <w:t>String</w:t>
      </w:r>
      <w:r w:rsidRPr="00771B2A">
        <w:rPr>
          <w:b/>
          <w:lang w:val="en-US"/>
        </w:rPr>
        <w:t xml:space="preserve"> de busca genérica: </w:t>
      </w:r>
    </w:p>
    <w:p w14:paraId="0E41212F" w14:textId="1DCF0E77" w:rsidR="00E515F3" w:rsidRPr="00771B2A" w:rsidRDefault="00E5040A" w:rsidP="007D2F4B">
      <w:pPr>
        <w:spacing w:line="480" w:lineRule="auto"/>
        <w:rPr>
          <w:lang w:val="en-US"/>
        </w:rPr>
      </w:pPr>
      <w:r w:rsidRPr="00771B2A">
        <w:rPr>
          <w:i/>
          <w:lang w:val="en-US"/>
        </w:rPr>
        <w:t>“Project management” AND (“information system” OR “software” OR “online tool”)</w:t>
      </w:r>
    </w:p>
    <w:p w14:paraId="2B6AAF7E" w14:textId="77777777" w:rsidR="007B5596" w:rsidRPr="00771B2A" w:rsidRDefault="007B5596" w:rsidP="007D2F4B">
      <w:pPr>
        <w:spacing w:line="480" w:lineRule="auto"/>
        <w:rPr>
          <w:lang w:val="en-US"/>
        </w:rPr>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rsidRPr="00BB7CAE"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OR “software” OR “online tool”)</w:t>
            </w:r>
          </w:p>
        </w:tc>
      </w:tr>
      <w:tr w:rsidR="00E515F3" w:rsidRPr="00BB7CAE"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Pr="00771B2A" w:rsidRDefault="00E5040A" w:rsidP="007D2F4B">
            <w:pPr>
              <w:widowControl w:val="0"/>
              <w:spacing w:line="480" w:lineRule="auto"/>
              <w:jc w:val="center"/>
              <w:rPr>
                <w:i/>
                <w:lang w:val="en-US"/>
              </w:rPr>
            </w:pPr>
            <w:r w:rsidRPr="00771B2A">
              <w:rPr>
                <w:i/>
                <w:lang w:val="en-US"/>
              </w:rPr>
              <w:t xml:space="preserve">(“Project management”) AND (“information system” OR “software”) AND “analysis” </w:t>
            </w:r>
          </w:p>
        </w:tc>
      </w:tr>
      <w:tr w:rsidR="00E515F3" w:rsidRPr="00BB7CAE"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AND "analysis"</w:t>
            </w:r>
          </w:p>
        </w:tc>
      </w:tr>
    </w:tbl>
    <w:p w14:paraId="659C3AB9" w14:textId="77777777" w:rsidR="00E515F3" w:rsidRPr="00771B2A" w:rsidRDefault="00E515F3" w:rsidP="007D2F4B">
      <w:pPr>
        <w:spacing w:line="480" w:lineRule="auto"/>
        <w:jc w:val="center"/>
        <w:rPr>
          <w:lang w:val="en-US"/>
        </w:rPr>
      </w:pPr>
    </w:p>
    <w:p w14:paraId="3585C03F" w14:textId="77777777" w:rsidR="00E515F3" w:rsidRPr="00771B2A" w:rsidRDefault="00E515F3" w:rsidP="007D2F4B">
      <w:pPr>
        <w:spacing w:line="480" w:lineRule="auto"/>
        <w:jc w:val="center"/>
        <w:rPr>
          <w:lang w:val="en-US"/>
        </w:rP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w:t>
      </w:r>
      <w:r w:rsidRPr="00C82A1F">
        <w:lastRenderedPageBreak/>
        <w:t xml:space="preserve">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29" w:name="_Toc23089951"/>
      <w:r w:rsidRPr="00E5040A">
        <w:t>3</w:t>
      </w:r>
      <w:r w:rsidRPr="00E5040A">
        <w:rPr>
          <w:sz w:val="26"/>
          <w:szCs w:val="26"/>
        </w:rPr>
        <w:t>.</w:t>
      </w:r>
      <w:r w:rsidRPr="00E5040A">
        <w:t>2 Execução da Busca</w:t>
      </w:r>
      <w:bookmarkEnd w:id="29"/>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w:t>
      </w:r>
      <w:r w:rsidRPr="00E5040A">
        <w:lastRenderedPageBreak/>
        <w:t>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0A710A4" w:rsidR="00E515F3" w:rsidRDefault="00230418" w:rsidP="007D2F4B">
            <w:pPr>
              <w:widowControl w:val="0"/>
              <w:pBdr>
                <w:top w:val="nil"/>
                <w:left w:val="nil"/>
                <w:bottom w:val="nil"/>
                <w:right w:val="nil"/>
                <w:between w:val="nil"/>
              </w:pBdr>
              <w:spacing w:line="480" w:lineRule="auto"/>
              <w:jc w:val="center"/>
              <w:rPr>
                <w:b/>
              </w:rPr>
            </w:pPr>
            <w:r>
              <w:rPr>
                <w:b/>
              </w:rPr>
              <w:t>150</w:t>
            </w:r>
          </w:p>
        </w:tc>
        <w:tc>
          <w:tcPr>
            <w:tcW w:w="2055" w:type="dxa"/>
            <w:shd w:val="clear" w:color="auto" w:fill="auto"/>
            <w:tcMar>
              <w:top w:w="100" w:type="dxa"/>
              <w:left w:w="100" w:type="dxa"/>
              <w:bottom w:w="100" w:type="dxa"/>
              <w:right w:w="100" w:type="dxa"/>
            </w:tcMar>
          </w:tcPr>
          <w:p w14:paraId="775ED8E0" w14:textId="4674E7BB" w:rsidR="00E515F3" w:rsidRDefault="00230418" w:rsidP="007D2F4B">
            <w:pPr>
              <w:widowControl w:val="0"/>
              <w:pBdr>
                <w:top w:val="nil"/>
                <w:left w:val="nil"/>
                <w:bottom w:val="nil"/>
                <w:right w:val="nil"/>
                <w:between w:val="nil"/>
              </w:pBdr>
              <w:spacing w:line="480" w:lineRule="auto"/>
              <w:jc w:val="center"/>
              <w:rPr>
                <w:b/>
              </w:rPr>
            </w:pPr>
            <w:r>
              <w:rPr>
                <w:b/>
              </w:rPr>
              <w:t>10</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E17261F" w14:textId="77777777" w:rsidR="007B5596" w:rsidRDefault="007B5596" w:rsidP="007D2F4B">
      <w:pPr>
        <w:spacing w:line="480" w:lineRule="auto"/>
      </w:pPr>
    </w:p>
    <w:p w14:paraId="091E599E" w14:textId="77777777" w:rsidR="007B5596" w:rsidRDefault="007B5596" w:rsidP="007D2F4B">
      <w:pPr>
        <w:spacing w:line="480" w:lineRule="auto"/>
      </w:pPr>
    </w:p>
    <w:p w14:paraId="6C60BAAB" w14:textId="77777777" w:rsidR="007B5596" w:rsidRPr="00E5040A"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Assembla</w:t>
            </w:r>
          </w:p>
          <w:p w14:paraId="350110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BaseCamp</w:t>
            </w:r>
          </w:p>
          <w:p w14:paraId="04D5AE1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gramStart"/>
            <w:r>
              <w:rPr>
                <w:i/>
              </w:rPr>
              <w:t>dotProject</w:t>
            </w:r>
            <w:proofErr w:type="gramEnd"/>
          </w:p>
          <w:p w14:paraId="14838C5C"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 xml:space="preserve">Google </w:t>
            </w:r>
            <w:proofErr w:type="spellStart"/>
            <w:r>
              <w:rPr>
                <w:i/>
              </w:rPr>
              <w:t>Code</w:t>
            </w:r>
            <w:proofErr w:type="spellEnd"/>
          </w:p>
          <w:p w14:paraId="15AC52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IBM Jazz</w:t>
            </w:r>
          </w:p>
          <w:p w14:paraId="0ED88CDF"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spellStart"/>
            <w:r>
              <w:rPr>
                <w:i/>
              </w:rPr>
              <w:t>Mingle</w:t>
            </w:r>
            <w:proofErr w:type="spellEnd"/>
          </w:p>
          <w:p w14:paraId="24A0ED4D"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Rally</w:t>
            </w:r>
          </w:p>
          <w:p w14:paraId="4CBC75D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Trac</w:t>
            </w:r>
          </w:p>
          <w:p w14:paraId="5D93A45A"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i/>
                <w:color w:val="222222"/>
                <w:highlight w:val="white"/>
                <w:lang w:val="en-US"/>
              </w:rPr>
              <w:t>Tools for Teams: A Survey of Web-Based Software Project Portals</w:t>
            </w:r>
            <w:r w:rsidRPr="00771B2A">
              <w:rPr>
                <w:i/>
                <w:color w:val="222222"/>
                <w:sz w:val="26"/>
                <w:szCs w:val="26"/>
                <w:highlight w:val="white"/>
                <w:lang w:val="en-US"/>
              </w:rPr>
              <w:t>.</w:t>
            </w:r>
            <w:r w:rsidRPr="00771B2A">
              <w:rPr>
                <w:i/>
                <w:color w:val="222222"/>
                <w:highlight w:val="white"/>
                <w:lang w:val="en-US"/>
              </w:rPr>
              <w:t xml:space="preserve"> </w:t>
            </w:r>
            <w:proofErr w:type="spellStart"/>
            <w:r>
              <w:rPr>
                <w:i/>
                <w:color w:val="222222"/>
                <w:highlight w:val="white"/>
              </w:rPr>
              <w:t>Aug</w:t>
            </w:r>
            <w:proofErr w:type="spellEnd"/>
            <w:r>
              <w:rPr>
                <w:i/>
                <w:color w:val="222222"/>
                <w:highlight w:val="white"/>
              </w:rPr>
              <w:t>, 2009</w:t>
            </w:r>
            <w:r>
              <w:rPr>
                <w:color w:val="222222"/>
                <w:sz w:val="26"/>
                <w:szCs w:val="26"/>
                <w:highlight w:val="white"/>
              </w:rPr>
              <w:t>.</w:t>
            </w:r>
          </w:p>
        </w:tc>
      </w:tr>
      <w:tr w:rsidR="00E515F3" w:rsidRPr="00BB7CAE"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proofErr w:type="gramStart"/>
            <w:r>
              <w:rPr>
                <w:i/>
              </w:rPr>
              <w:t>dotProject</w:t>
            </w:r>
            <w:proofErr w:type="gramEnd"/>
          </w:p>
          <w:p w14:paraId="312A6A32"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Gantter</w:t>
            </w:r>
          </w:p>
          <w:p w14:paraId="74754809"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ProjeQtOr</w:t>
            </w:r>
          </w:p>
          <w:p w14:paraId="4E4496A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iProject</w:t>
            </w:r>
          </w:p>
          <w:p w14:paraId="385462C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JIRA</w:t>
            </w:r>
          </w:p>
          <w:p w14:paraId="185E4B88"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lastRenderedPageBreak/>
              <w:t>Microsoft Project</w:t>
            </w:r>
          </w:p>
          <w:p w14:paraId="74844EB6"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7D2F4B">
            <w:pPr>
              <w:widowControl w:val="0"/>
              <w:numPr>
                <w:ilvl w:val="0"/>
                <w:numId w:val="42"/>
              </w:numPr>
              <w:pBdr>
                <w:top w:val="nil"/>
                <w:left w:val="nil"/>
                <w:bottom w:val="nil"/>
                <w:right w:val="nil"/>
                <w:between w:val="nil"/>
              </w:pBdr>
              <w:spacing w:line="480" w:lineRule="auto"/>
              <w:jc w:val="left"/>
            </w:pPr>
            <w:r>
              <w:t>Open Workbench</w:t>
            </w:r>
          </w:p>
          <w:p w14:paraId="4A4BB8F0" w14:textId="77777777" w:rsidR="00E515F3" w:rsidRDefault="00E5040A" w:rsidP="007D2F4B">
            <w:pPr>
              <w:widowControl w:val="0"/>
              <w:numPr>
                <w:ilvl w:val="0"/>
                <w:numId w:val="42"/>
              </w:numPr>
              <w:pBdr>
                <w:top w:val="nil"/>
                <w:left w:val="nil"/>
                <w:bottom w:val="nil"/>
                <w:right w:val="nil"/>
                <w:between w:val="nil"/>
              </w:pBdr>
              <w:spacing w:line="480" w:lineRule="auto"/>
              <w:jc w:val="left"/>
            </w:pPr>
            <w:proofErr w:type="gramStart"/>
            <w:r>
              <w:t>phpCollab</w:t>
            </w:r>
            <w:proofErr w:type="gramEnd"/>
          </w:p>
          <w:p w14:paraId="5602B0E5"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Primavera</w:t>
            </w:r>
          </w:p>
          <w:p w14:paraId="404915A3"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Pr="00BB7CAE" w:rsidRDefault="00E5040A" w:rsidP="007D2F4B">
            <w:pPr>
              <w:spacing w:line="480" w:lineRule="auto"/>
              <w:rPr>
                <w:lang w:val="en-GB"/>
              </w:rPr>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sidRPr="00771B2A">
              <w:rPr>
                <w:i/>
                <w:color w:val="222222"/>
                <w:highlight w:val="white"/>
                <w:lang w:val="en-US"/>
              </w:rPr>
              <w:t>Support of Project Management Methods by Project Management Information System</w:t>
            </w:r>
            <w:r w:rsidRPr="00771B2A">
              <w:rPr>
                <w:i/>
                <w:color w:val="222222"/>
                <w:sz w:val="26"/>
                <w:szCs w:val="26"/>
                <w:highlight w:val="white"/>
                <w:lang w:val="en-US"/>
              </w:rPr>
              <w:t>.</w:t>
            </w:r>
            <w:r w:rsidRPr="00771B2A">
              <w:rPr>
                <w:i/>
                <w:color w:val="222222"/>
                <w:highlight w:val="white"/>
                <w:lang w:val="en-US"/>
              </w:rPr>
              <w:t xml:space="preserve"> </w:t>
            </w:r>
            <w:r w:rsidRPr="00BB7CAE">
              <w:rPr>
                <w:i/>
                <w:color w:val="222222"/>
                <w:highlight w:val="white"/>
                <w:lang w:val="en-GB"/>
              </w:rPr>
              <w:t xml:space="preserve">Procedia - Social And </w:t>
            </w:r>
            <w:proofErr w:type="spellStart"/>
            <w:r w:rsidRPr="00BB7CAE">
              <w:rPr>
                <w:i/>
                <w:color w:val="222222"/>
                <w:highlight w:val="white"/>
                <w:lang w:val="en-GB"/>
              </w:rPr>
              <w:t>Behavioral</w:t>
            </w:r>
            <w:proofErr w:type="spellEnd"/>
            <w:r w:rsidRPr="00BB7CAE">
              <w:rPr>
                <w:i/>
                <w:color w:val="222222"/>
                <w:highlight w:val="white"/>
                <w:lang w:val="en-GB"/>
              </w:rPr>
              <w:t xml:space="preserve"> </w:t>
            </w:r>
            <w:r w:rsidRPr="00BB7CAE">
              <w:rPr>
                <w:i/>
                <w:color w:val="222222"/>
                <w:highlight w:val="white"/>
                <w:lang w:val="en-GB"/>
              </w:rPr>
              <w:lastRenderedPageBreak/>
              <w:t>Sciences</w:t>
            </w:r>
            <w:r w:rsidRPr="00BB7CAE">
              <w:rPr>
                <w:b/>
                <w:i/>
                <w:color w:val="222222"/>
                <w:sz w:val="26"/>
                <w:szCs w:val="26"/>
                <w:highlight w:val="white"/>
                <w:lang w:val="en-GB"/>
              </w:rPr>
              <w:t>.</w:t>
            </w:r>
            <w:r w:rsidRPr="00BB7CAE">
              <w:rPr>
                <w:b/>
                <w:i/>
                <w:color w:val="222222"/>
                <w:highlight w:val="white"/>
                <w:lang w:val="en-GB"/>
              </w:rPr>
              <w:t xml:space="preserve"> </w:t>
            </w:r>
            <w:r w:rsidRPr="00BB7CAE">
              <w:rPr>
                <w:i/>
                <w:color w:val="222222"/>
                <w:highlight w:val="white"/>
                <w:lang w:val="en-GB"/>
              </w:rPr>
              <w:t>Pardubice,</w:t>
            </w:r>
            <w:r w:rsidRPr="00BB7CAE">
              <w:rPr>
                <w:color w:val="222222"/>
                <w:highlight w:val="white"/>
                <w:lang w:val="en-GB"/>
              </w:rPr>
              <w:t xml:space="preserve"> p</w:t>
            </w:r>
            <w:r w:rsidRPr="00BB7CAE">
              <w:rPr>
                <w:color w:val="222222"/>
                <w:sz w:val="26"/>
                <w:szCs w:val="26"/>
                <w:highlight w:val="white"/>
                <w:lang w:val="en-GB"/>
              </w:rPr>
              <w:t>.</w:t>
            </w:r>
            <w:r w:rsidRPr="00BB7CAE">
              <w:rPr>
                <w:color w:val="222222"/>
                <w:highlight w:val="white"/>
                <w:lang w:val="en-GB"/>
              </w:rPr>
              <w:t xml:space="preserve"> 96-104</w:t>
            </w:r>
            <w:r w:rsidRPr="00BB7CAE">
              <w:rPr>
                <w:color w:val="222222"/>
                <w:sz w:val="26"/>
                <w:szCs w:val="26"/>
                <w:highlight w:val="white"/>
                <w:lang w:val="en-GB"/>
              </w:rPr>
              <w:t>.</w:t>
            </w:r>
            <w:r w:rsidR="0059185A" w:rsidRPr="00BB7CAE">
              <w:rPr>
                <w:color w:val="222222"/>
                <w:highlight w:val="white"/>
                <w:lang w:val="en-GB"/>
              </w:rPr>
              <w:t xml:space="preserve"> Dec</w:t>
            </w:r>
            <w:r w:rsidRPr="00BB7CAE">
              <w:rPr>
                <w:color w:val="222222"/>
                <w:sz w:val="26"/>
                <w:szCs w:val="26"/>
                <w:highlight w:val="white"/>
                <w:lang w:val="en-GB"/>
              </w:rPr>
              <w:t>.</w:t>
            </w:r>
            <w:r w:rsidRPr="00BB7CAE">
              <w:rPr>
                <w:color w:val="222222"/>
                <w:highlight w:val="white"/>
                <w:lang w:val="en-GB"/>
              </w:rPr>
              <w:t xml:space="preserve"> 2015</w:t>
            </w:r>
            <w:r w:rsidRPr="00BB7CAE">
              <w:rPr>
                <w:color w:val="222222"/>
                <w:sz w:val="26"/>
                <w:szCs w:val="26"/>
                <w:highlight w:val="white"/>
                <w:lang w:val="en-GB"/>
              </w:rPr>
              <w:t>.</w:t>
            </w:r>
          </w:p>
        </w:tc>
      </w:tr>
    </w:tbl>
    <w:p w14:paraId="6EDA7428" w14:textId="77777777" w:rsidR="00E515F3" w:rsidRPr="00BB7CAE" w:rsidRDefault="00E515F3" w:rsidP="007D2F4B">
      <w:pPr>
        <w:spacing w:line="480" w:lineRule="auto"/>
        <w:rPr>
          <w:color w:val="222222"/>
          <w:highlight w:val="white"/>
          <w:lang w:val="en-GB"/>
        </w:rPr>
      </w:pPr>
    </w:p>
    <w:p w14:paraId="4DA705A9" w14:textId="59E3F73D" w:rsidR="00E515F3" w:rsidRPr="00E5040A"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7"/>
      </w:r>
      <w:r w:rsidRPr="00E5040A">
        <w:rPr>
          <w:color w:val="222222"/>
          <w:highlight w:val="white"/>
        </w:rPr>
        <w:t xml:space="preserve"> para obter mais informações sobre elas, com o objetivo de identificar quais ferramentas foram descontinuadas, </w:t>
      </w:r>
      <w:proofErr w:type="spellStart"/>
      <w:r w:rsidRPr="00E5040A">
        <w:rPr>
          <w:color w:val="222222"/>
          <w:highlight w:val="white"/>
        </w:rPr>
        <w:t>quais</w:t>
      </w:r>
      <w:proofErr w:type="spellEnd"/>
      <w:r w:rsidRPr="00E5040A">
        <w:rPr>
          <w:color w:val="222222"/>
          <w:highlight w:val="white"/>
        </w:rPr>
        <w:t xml:space="preserve">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8"/>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E5040A">
        <w:rPr>
          <w:sz w:val="26"/>
          <w:szCs w:val="26"/>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rPr>
        <w:t>Redmine</w:t>
      </w:r>
      <w:r w:rsidRPr="00E5040A">
        <w:rPr>
          <w:sz w:val="26"/>
          <w:szCs w:val="26"/>
        </w:rPr>
        <w:t>.</w:t>
      </w:r>
    </w:p>
    <w:p w14:paraId="1B910A3A" w14:textId="77777777" w:rsidR="00E515F3" w:rsidRPr="00E5040A" w:rsidRDefault="00E5040A" w:rsidP="007D2F4B">
      <w:pPr>
        <w:spacing w:line="480" w:lineRule="auto"/>
        <w:ind w:firstLine="720"/>
      </w:pPr>
      <w:r w:rsidRPr="00E5040A">
        <w:t xml:space="preserve">Após a exclusão de ferramentas que não estão mais sendo atualizadas, bem como as que não possuem os requisitos mínimos de suporte para a gerência de projetos </w:t>
      </w:r>
      <w:r w:rsidRPr="00E5040A">
        <w:lastRenderedPageBreak/>
        <w:t>tradicional, também foram incluídas ferramentas que possuem grande quantidade de usuários ativos atualmente</w:t>
      </w:r>
      <w:r w:rsidRPr="00E5040A">
        <w:rPr>
          <w:sz w:val="26"/>
          <w:szCs w:val="26"/>
        </w:rPr>
        <w:t>.</w:t>
      </w:r>
      <w:r w:rsidRPr="00E5040A">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7D2F4B">
      <w:pPr>
        <w:numPr>
          <w:ilvl w:val="0"/>
          <w:numId w:val="36"/>
        </w:numPr>
        <w:spacing w:line="480" w:lineRule="auto"/>
      </w:pPr>
      <w:r w:rsidRPr="00E5040A">
        <w:t>Preço: apenas ferramentas com versão gratuita;</w:t>
      </w:r>
    </w:p>
    <w:p w14:paraId="11C73338" w14:textId="77777777" w:rsidR="00E515F3" w:rsidRPr="00E5040A" w:rsidRDefault="00E5040A" w:rsidP="007D2F4B">
      <w:pPr>
        <w:numPr>
          <w:ilvl w:val="0"/>
          <w:numId w:val="36"/>
        </w:numPr>
        <w:spacing w:line="480" w:lineRule="auto"/>
      </w:pPr>
      <w:r w:rsidRPr="00E5040A">
        <w:t>Foco: ferramentas que supram as necessidades básicas para auxiliar na gerência de projetos;</w:t>
      </w:r>
    </w:p>
    <w:p w14:paraId="22049CB9" w14:textId="77777777" w:rsidR="00E515F3" w:rsidRPr="00E5040A" w:rsidRDefault="00E5040A" w:rsidP="007D2F4B">
      <w:pPr>
        <w:numPr>
          <w:ilvl w:val="0"/>
          <w:numId w:val="36"/>
        </w:numPr>
        <w:spacing w:line="480" w:lineRule="auto"/>
      </w:pPr>
      <w:r w:rsidRPr="00E5040A">
        <w:t>Usuários: quantidade total de usuários, sem considerar apenas os que compraram o software;</w:t>
      </w:r>
    </w:p>
    <w:p w14:paraId="25FD3395" w14:textId="77777777" w:rsidR="00E515F3" w:rsidRPr="00E5040A" w:rsidRDefault="00E5040A" w:rsidP="007D2F4B">
      <w:pPr>
        <w:numPr>
          <w:ilvl w:val="0"/>
          <w:numId w:val="36"/>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9"/>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Pr="001D5C6C" w:rsidRDefault="00E5040A" w:rsidP="007D2F4B">
            <w:pPr>
              <w:widowControl w:val="0"/>
              <w:pBdr>
                <w:top w:val="nil"/>
                <w:left w:val="nil"/>
                <w:bottom w:val="nil"/>
                <w:right w:val="nil"/>
                <w:between w:val="nil"/>
              </w:pBdr>
              <w:spacing w:line="480" w:lineRule="auto"/>
              <w:jc w:val="center"/>
              <w:rPr>
                <w:i/>
              </w:rPr>
            </w:pPr>
            <w:r w:rsidRPr="001D5C6C">
              <w:rPr>
                <w:i/>
              </w:rPr>
              <w:t xml:space="preserve">Atlassian </w:t>
            </w:r>
            <w:proofErr w:type="spellStart"/>
            <w:r w:rsidRPr="001D5C6C">
              <w:rPr>
                <w:i/>
              </w:rPr>
              <w:t>Jira</w:t>
            </w:r>
            <w:proofErr w:type="spellEnd"/>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Pr="001D5C6C" w:rsidRDefault="00E5040A" w:rsidP="007D2F4B">
            <w:pPr>
              <w:widowControl w:val="0"/>
              <w:spacing w:line="480" w:lineRule="auto"/>
              <w:jc w:val="center"/>
              <w:rPr>
                <w:i/>
              </w:rPr>
            </w:pPr>
            <w:r w:rsidRPr="001D5C6C">
              <w:rPr>
                <w:i/>
              </w:rP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Pr="001D5C6C" w:rsidRDefault="00E5040A" w:rsidP="007D2F4B">
            <w:pPr>
              <w:widowControl w:val="0"/>
              <w:spacing w:line="480" w:lineRule="auto"/>
              <w:jc w:val="center"/>
              <w:rPr>
                <w:i/>
              </w:rPr>
            </w:pPr>
            <w:r w:rsidRPr="001D5C6C">
              <w:rPr>
                <w:i/>
              </w:rPr>
              <w:t xml:space="preserve">Teamwork </w:t>
            </w:r>
            <w:proofErr w:type="spellStart"/>
            <w:r w:rsidRPr="001D5C6C">
              <w:rPr>
                <w:i/>
              </w:rPr>
              <w:t>Projects</w:t>
            </w:r>
            <w:proofErr w:type="spellEnd"/>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Pr="001D5C6C" w:rsidRDefault="00E5040A" w:rsidP="007D2F4B">
            <w:pPr>
              <w:widowControl w:val="0"/>
              <w:spacing w:line="480" w:lineRule="auto"/>
              <w:jc w:val="center"/>
              <w:rPr>
                <w:i/>
              </w:rPr>
            </w:pPr>
            <w:r w:rsidRPr="001D5C6C">
              <w:rPr>
                <w:i/>
              </w:rP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Pr="001D5C6C" w:rsidRDefault="00E5040A" w:rsidP="007D2F4B">
            <w:pPr>
              <w:widowControl w:val="0"/>
              <w:spacing w:line="480" w:lineRule="auto"/>
              <w:jc w:val="center"/>
              <w:rPr>
                <w:i/>
              </w:rPr>
            </w:pPr>
            <w:r w:rsidRPr="001D5C6C">
              <w:rPr>
                <w:i/>
              </w:rP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Pr="001D5C6C" w:rsidRDefault="00E5040A" w:rsidP="007D2F4B">
            <w:pPr>
              <w:widowControl w:val="0"/>
              <w:spacing w:line="480" w:lineRule="auto"/>
              <w:jc w:val="center"/>
              <w:rPr>
                <w:i/>
              </w:rPr>
            </w:pPr>
            <w:r w:rsidRPr="001D5C6C">
              <w:rPr>
                <w:i/>
              </w:rP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Pr="001D5C6C" w:rsidRDefault="00E5040A" w:rsidP="007D2F4B">
            <w:pPr>
              <w:widowControl w:val="0"/>
              <w:spacing w:line="480" w:lineRule="auto"/>
              <w:jc w:val="center"/>
              <w:rPr>
                <w:i/>
              </w:rPr>
            </w:pPr>
            <w:proofErr w:type="gramStart"/>
            <w:r w:rsidRPr="001D5C6C">
              <w:rPr>
                <w:i/>
              </w:rPr>
              <w:t>dotProject</w:t>
            </w:r>
            <w:proofErr w:type="gramEnd"/>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Pr="001D5C6C" w:rsidRDefault="00E5040A" w:rsidP="007D2F4B">
            <w:pPr>
              <w:widowControl w:val="0"/>
              <w:spacing w:line="480" w:lineRule="auto"/>
              <w:jc w:val="center"/>
              <w:rPr>
                <w:i/>
              </w:rPr>
            </w:pPr>
            <w:proofErr w:type="gramStart"/>
            <w:r w:rsidRPr="001D5C6C">
              <w:rPr>
                <w:i/>
              </w:rPr>
              <w:t>phpCollab</w:t>
            </w:r>
            <w:proofErr w:type="gramEnd"/>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Pr="001D5C6C" w:rsidRDefault="00E5040A" w:rsidP="007D2F4B">
            <w:pPr>
              <w:widowControl w:val="0"/>
              <w:spacing w:line="480" w:lineRule="auto"/>
              <w:jc w:val="center"/>
              <w:rPr>
                <w:i/>
              </w:rPr>
            </w:pPr>
            <w:r w:rsidRPr="001D5C6C">
              <w:rPr>
                <w:i/>
              </w:rPr>
              <w:t>Project</w:t>
            </w:r>
            <w:r w:rsidRPr="001D5C6C">
              <w:rPr>
                <w:i/>
                <w:sz w:val="26"/>
                <w:szCs w:val="26"/>
              </w:rPr>
              <w:t>.</w:t>
            </w:r>
            <w:r w:rsidRPr="001D5C6C">
              <w:rPr>
                <w:i/>
              </w:rP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Pr="001D5C6C" w:rsidRDefault="00E5040A" w:rsidP="007D2F4B">
            <w:pPr>
              <w:widowControl w:val="0"/>
              <w:spacing w:line="480" w:lineRule="auto"/>
              <w:jc w:val="center"/>
              <w:rPr>
                <w:i/>
              </w:rPr>
            </w:pPr>
            <w:r w:rsidRPr="001D5C6C">
              <w:rPr>
                <w:i/>
              </w:rP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0FC823C0" w14:textId="77777777" w:rsidR="0059185A" w:rsidRDefault="0059185A" w:rsidP="007D2F4B">
      <w:pPr>
        <w:spacing w:line="480" w:lineRule="auto"/>
      </w:pPr>
    </w:p>
    <w:p w14:paraId="0C10492E" w14:textId="77777777" w:rsidR="0059185A" w:rsidRDefault="0059185A" w:rsidP="007D2F4B">
      <w:pPr>
        <w:spacing w:line="480" w:lineRule="auto"/>
      </w:pPr>
    </w:p>
    <w:p w14:paraId="75137B32" w14:textId="757FE4C9" w:rsidR="00C82A1F" w:rsidRPr="00C82A1F" w:rsidRDefault="00E5040A" w:rsidP="00E81B54">
      <w:pPr>
        <w:pStyle w:val="Ttulo3"/>
        <w:spacing w:line="480" w:lineRule="auto"/>
      </w:pPr>
      <w:bookmarkStart w:id="30" w:name="_Toc23089952"/>
      <w:r>
        <w:t>3</w:t>
      </w:r>
      <w:r>
        <w:rPr>
          <w:sz w:val="26"/>
          <w:szCs w:val="26"/>
        </w:rPr>
        <w:t>.</w:t>
      </w:r>
      <w:r>
        <w:t>3 Análise das Ferramentas</w:t>
      </w:r>
      <w:bookmarkEnd w:id="30"/>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bookmarkStart w:id="31" w:name="_Toc23089953"/>
      <w:r w:rsidRPr="00E5040A">
        <w:t>3</w:t>
      </w:r>
      <w:r w:rsidRPr="00E5040A">
        <w:rPr>
          <w:sz w:val="26"/>
          <w:szCs w:val="26"/>
        </w:rPr>
        <w:t>.</w:t>
      </w:r>
      <w:r w:rsidRPr="00E5040A">
        <w:t>3</w:t>
      </w:r>
      <w:r w:rsidRPr="00E5040A">
        <w:rPr>
          <w:sz w:val="26"/>
          <w:szCs w:val="26"/>
        </w:rPr>
        <w:t>.</w:t>
      </w:r>
      <w:r w:rsidRPr="00E5040A">
        <w:t xml:space="preserve">1 </w:t>
      </w:r>
      <w:r w:rsidRPr="001D5C6C">
        <w:rPr>
          <w:i/>
        </w:rPr>
        <w:t>Atlassian JIRA</w:t>
      </w:r>
      <w:bookmarkEnd w:id="31"/>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 xml:space="preserve">Atlassian </w:t>
      </w:r>
      <w:r w:rsidRPr="001D5C6C">
        <w:rPr>
          <w:i/>
        </w:rPr>
        <w:t>JIRA</w:t>
      </w:r>
      <w:r w:rsidRPr="00C82A1F">
        <w:rPr>
          <w:i/>
          <w:vertAlign w:val="superscript"/>
        </w:rPr>
        <w:footnoteReference w:id="10"/>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7D2F4B">
      <w:pPr>
        <w:numPr>
          <w:ilvl w:val="0"/>
          <w:numId w:val="19"/>
        </w:numPr>
        <w:spacing w:line="480" w:lineRule="auto"/>
        <w:ind w:left="1440"/>
      </w:pPr>
      <w:r w:rsidRPr="00C82A1F">
        <w:t>Cadastro e gerenciamento de múltiplos projetos;</w:t>
      </w:r>
    </w:p>
    <w:p w14:paraId="4621105E" w14:textId="77777777" w:rsidR="00E515F3" w:rsidRPr="00C82A1F" w:rsidRDefault="00E5040A" w:rsidP="007D2F4B">
      <w:pPr>
        <w:numPr>
          <w:ilvl w:val="0"/>
          <w:numId w:val="19"/>
        </w:numPr>
        <w:spacing w:line="480" w:lineRule="auto"/>
        <w:ind w:left="1440"/>
      </w:pPr>
      <w:r w:rsidRPr="00C82A1F">
        <w:t>Suporte a metodologias ágeis;</w:t>
      </w:r>
    </w:p>
    <w:p w14:paraId="7D7DCE5F" w14:textId="77777777" w:rsidR="00E515F3" w:rsidRPr="00C82A1F" w:rsidRDefault="00E5040A" w:rsidP="007D2F4B">
      <w:pPr>
        <w:numPr>
          <w:ilvl w:val="0"/>
          <w:numId w:val="19"/>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7D2F4B">
      <w:pPr>
        <w:numPr>
          <w:ilvl w:val="0"/>
          <w:numId w:val="19"/>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7D2F4B">
      <w:pPr>
        <w:numPr>
          <w:ilvl w:val="0"/>
          <w:numId w:val="19"/>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7D2F4B">
      <w:pPr>
        <w:numPr>
          <w:ilvl w:val="0"/>
          <w:numId w:val="19"/>
        </w:numPr>
        <w:spacing w:line="480" w:lineRule="auto"/>
        <w:ind w:left="1440"/>
      </w:pPr>
      <w:r w:rsidRPr="00C82A1F">
        <w:lastRenderedPageBreak/>
        <w:t>Rastreamento de metas;</w:t>
      </w:r>
    </w:p>
    <w:p w14:paraId="378B31E1" w14:textId="595137B2" w:rsidR="00E515F3" w:rsidRPr="00C82A1F" w:rsidRDefault="00E5040A" w:rsidP="007D2F4B">
      <w:pPr>
        <w:numPr>
          <w:ilvl w:val="0"/>
          <w:numId w:val="19"/>
        </w:numPr>
        <w:spacing w:line="480" w:lineRule="auto"/>
        <w:ind w:left="1440"/>
      </w:pPr>
      <w:r w:rsidRPr="00C82A1F">
        <w:t xml:space="preserve">Gerenciamento de </w:t>
      </w:r>
      <w:r w:rsidR="001D5C6C" w:rsidRPr="00C82A1F">
        <w:t>portfólio</w:t>
      </w:r>
      <w:r w:rsidRPr="00C82A1F">
        <w:t>;</w:t>
      </w:r>
    </w:p>
    <w:p w14:paraId="72054CAB" w14:textId="77777777" w:rsidR="00E515F3" w:rsidRPr="00C82A1F" w:rsidRDefault="00E5040A" w:rsidP="007D2F4B">
      <w:pPr>
        <w:numPr>
          <w:ilvl w:val="0"/>
          <w:numId w:val="19"/>
        </w:numPr>
        <w:spacing w:line="480" w:lineRule="auto"/>
        <w:ind w:left="1440"/>
      </w:pPr>
      <w:r w:rsidRPr="00C82A1F">
        <w:t>Gerenciamento de recursos;</w:t>
      </w:r>
    </w:p>
    <w:p w14:paraId="505B2458" w14:textId="77777777" w:rsidR="00E515F3" w:rsidRPr="00C82A1F" w:rsidRDefault="00E5040A" w:rsidP="007D2F4B">
      <w:pPr>
        <w:numPr>
          <w:ilvl w:val="0"/>
          <w:numId w:val="19"/>
        </w:numPr>
        <w:spacing w:line="480" w:lineRule="auto"/>
        <w:ind w:left="1440"/>
      </w:pPr>
      <w:r w:rsidRPr="00C82A1F">
        <w:t>Rastreamento de tempo e despesas;</w:t>
      </w:r>
    </w:p>
    <w:p w14:paraId="538E3748" w14:textId="77777777" w:rsidR="00E515F3" w:rsidRPr="00C82A1F" w:rsidRDefault="00E5040A" w:rsidP="007D2F4B">
      <w:pPr>
        <w:numPr>
          <w:ilvl w:val="0"/>
          <w:numId w:val="19"/>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1"/>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 xml:space="preserve">Figura 8 - </w:t>
      </w:r>
      <w:r w:rsidRPr="001D5C6C">
        <w:rPr>
          <w:i/>
        </w:rPr>
        <w:t>JIRA</w:t>
      </w:r>
      <w:r w:rsidRPr="00E5040A">
        <w:t>: Parametrização das cores</w:t>
      </w:r>
    </w:p>
    <w:p w14:paraId="350655FA" w14:textId="77777777" w:rsidR="00E515F3" w:rsidRDefault="00E5040A" w:rsidP="007D2F4B">
      <w:pPr>
        <w:spacing w:line="480" w:lineRule="auto"/>
      </w:pPr>
      <w:r>
        <w:rPr>
          <w:noProof/>
        </w:rPr>
        <w:lastRenderedPageBreak/>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t xml:space="preserve">Figura 9 - </w:t>
      </w:r>
      <w:r w:rsidRPr="001D5C6C">
        <w:rPr>
          <w:i/>
        </w:rPr>
        <w:t>JIRA</w:t>
      </w:r>
      <w:r>
        <w:t>: Paleta de cores</w:t>
      </w:r>
    </w:p>
    <w:p w14:paraId="47918F24" w14:textId="77777777" w:rsidR="00E515F3" w:rsidRDefault="00E5040A" w:rsidP="007D2F4B">
      <w:pPr>
        <w:spacing w:line="480" w:lineRule="auto"/>
        <w:ind w:left="720" w:hanging="720"/>
        <w:jc w:val="center"/>
      </w:pPr>
      <w:r>
        <w:rPr>
          <w:noProof/>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bookmarkStart w:id="32" w:name="_Toc23089954"/>
      <w:r w:rsidRPr="00E5040A">
        <w:t>3</w:t>
      </w:r>
      <w:r w:rsidRPr="00E5040A">
        <w:rPr>
          <w:sz w:val="26"/>
          <w:szCs w:val="26"/>
        </w:rPr>
        <w:t>.</w:t>
      </w:r>
      <w:r w:rsidRPr="00E5040A">
        <w:t>3</w:t>
      </w:r>
      <w:r w:rsidRPr="00E5040A">
        <w:rPr>
          <w:sz w:val="26"/>
          <w:szCs w:val="26"/>
        </w:rPr>
        <w:t>.</w:t>
      </w:r>
      <w:r w:rsidRPr="00E5040A">
        <w:t>2 Trello</w:t>
      </w:r>
      <w:bookmarkEnd w:id="32"/>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2"/>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w:t>
      </w:r>
      <w:r w:rsidRPr="00C82A1F">
        <w:lastRenderedPageBreak/>
        <w:t xml:space="preserve">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7D2F4B">
      <w:pPr>
        <w:numPr>
          <w:ilvl w:val="0"/>
          <w:numId w:val="44"/>
        </w:numPr>
        <w:spacing w:line="480" w:lineRule="auto"/>
      </w:pPr>
      <w:r w:rsidRPr="00C82A1F">
        <w:t>Gerenciamento de múltiplos projetos;</w:t>
      </w:r>
    </w:p>
    <w:p w14:paraId="16831270" w14:textId="77777777" w:rsidR="00E515F3" w:rsidRPr="00C82A1F" w:rsidRDefault="00E5040A" w:rsidP="007D2F4B">
      <w:pPr>
        <w:numPr>
          <w:ilvl w:val="0"/>
          <w:numId w:val="44"/>
        </w:numPr>
        <w:spacing w:line="480" w:lineRule="auto"/>
        <w:rPr>
          <w:i/>
        </w:rPr>
      </w:pPr>
      <w:r w:rsidRPr="00C82A1F">
        <w:rPr>
          <w:i/>
        </w:rPr>
        <w:t>Templates</w:t>
      </w:r>
      <w:r w:rsidRPr="00C82A1F">
        <w:t xml:space="preserve"> customizáveis;</w:t>
      </w:r>
    </w:p>
    <w:p w14:paraId="3D671992" w14:textId="77777777" w:rsidR="00E515F3" w:rsidRPr="00C82A1F" w:rsidRDefault="00E5040A" w:rsidP="007D2F4B">
      <w:pPr>
        <w:numPr>
          <w:ilvl w:val="0"/>
          <w:numId w:val="44"/>
        </w:numPr>
        <w:spacing w:line="480" w:lineRule="auto"/>
      </w:pPr>
      <w:r w:rsidRPr="00C82A1F">
        <w:t xml:space="preserve">Diagrama de </w:t>
      </w:r>
      <w:r w:rsidRPr="00C82A1F">
        <w:rPr>
          <w:i/>
        </w:rPr>
        <w:t>Gantt;</w:t>
      </w:r>
    </w:p>
    <w:p w14:paraId="374CC96F" w14:textId="77777777" w:rsidR="00E515F3" w:rsidRPr="00C82A1F" w:rsidRDefault="00E5040A" w:rsidP="007D2F4B">
      <w:pPr>
        <w:numPr>
          <w:ilvl w:val="0"/>
          <w:numId w:val="44"/>
        </w:numPr>
        <w:spacing w:line="480" w:lineRule="auto"/>
      </w:pPr>
      <w:r w:rsidRPr="00C82A1F">
        <w:t xml:space="preserve">Quadro </w:t>
      </w:r>
      <w:r w:rsidRPr="00C82A1F">
        <w:rPr>
          <w:i/>
        </w:rPr>
        <w:t>Kanban;</w:t>
      </w:r>
    </w:p>
    <w:p w14:paraId="17D88789" w14:textId="77777777" w:rsidR="00E515F3" w:rsidRPr="00C82A1F" w:rsidRDefault="00E5040A" w:rsidP="007D2F4B">
      <w:pPr>
        <w:numPr>
          <w:ilvl w:val="0"/>
          <w:numId w:val="44"/>
        </w:numPr>
        <w:spacing w:line="480" w:lineRule="auto"/>
      </w:pPr>
      <w:r w:rsidRPr="00C82A1F">
        <w:t>Rastreamento de metas;</w:t>
      </w:r>
    </w:p>
    <w:p w14:paraId="68D44EEF" w14:textId="788AC354" w:rsidR="00E515F3" w:rsidRPr="00C82A1F" w:rsidRDefault="00E5040A" w:rsidP="007D2F4B">
      <w:pPr>
        <w:numPr>
          <w:ilvl w:val="0"/>
          <w:numId w:val="44"/>
        </w:numPr>
        <w:spacing w:line="480" w:lineRule="auto"/>
      </w:pPr>
      <w:r w:rsidRPr="00C82A1F">
        <w:t xml:space="preserve">Gerenciamento de </w:t>
      </w:r>
      <w:r w:rsidR="001D5C6C" w:rsidRPr="00C82A1F">
        <w:rPr>
          <w:i/>
        </w:rPr>
        <w:t>portfólio</w:t>
      </w:r>
      <w:r w:rsidRPr="00C82A1F">
        <w:t>;</w:t>
      </w:r>
    </w:p>
    <w:p w14:paraId="33E5218F" w14:textId="77777777" w:rsidR="00E515F3" w:rsidRPr="00C82A1F" w:rsidRDefault="00E5040A" w:rsidP="007D2F4B">
      <w:pPr>
        <w:numPr>
          <w:ilvl w:val="0"/>
          <w:numId w:val="44"/>
        </w:numPr>
        <w:spacing w:line="480" w:lineRule="auto"/>
      </w:pPr>
      <w:r w:rsidRPr="00C82A1F">
        <w:t xml:space="preserve">Aplicativo </w:t>
      </w:r>
      <w:r w:rsidRPr="00C82A1F">
        <w:rPr>
          <w:i/>
        </w:rPr>
        <w:t>mobile</w:t>
      </w:r>
      <w:r w:rsidRPr="00C82A1F">
        <w:t>;</w:t>
      </w:r>
    </w:p>
    <w:p w14:paraId="784532A7" w14:textId="77777777" w:rsidR="00E515F3" w:rsidRPr="00C82A1F" w:rsidRDefault="00E5040A" w:rsidP="007D2F4B">
      <w:pPr>
        <w:numPr>
          <w:ilvl w:val="0"/>
          <w:numId w:val="44"/>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7D2F4B">
      <w:pPr>
        <w:numPr>
          <w:ilvl w:val="0"/>
          <w:numId w:val="44"/>
        </w:numPr>
        <w:spacing w:line="480" w:lineRule="auto"/>
      </w:pPr>
      <w:r w:rsidRPr="00C82A1F">
        <w:t>Gerenciamento de recursos;</w:t>
      </w:r>
    </w:p>
    <w:p w14:paraId="6E2697EF" w14:textId="77777777" w:rsidR="00E515F3" w:rsidRPr="00C82A1F" w:rsidRDefault="00E5040A" w:rsidP="007D2F4B">
      <w:pPr>
        <w:numPr>
          <w:ilvl w:val="0"/>
          <w:numId w:val="44"/>
        </w:numPr>
        <w:spacing w:line="480" w:lineRule="auto"/>
      </w:pPr>
      <w:r w:rsidRPr="00C82A1F">
        <w:t>Rastreamento de tempo e custos;</w:t>
      </w:r>
    </w:p>
    <w:p w14:paraId="599F927A" w14:textId="77777777" w:rsidR="00E515F3" w:rsidRPr="00C82A1F" w:rsidRDefault="00E5040A" w:rsidP="007D2F4B">
      <w:pPr>
        <w:numPr>
          <w:ilvl w:val="0"/>
          <w:numId w:val="44"/>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rPr>
        <w:lastRenderedPageBreak/>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1"/>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t xml:space="preserve">Inicialmente, o </w:t>
      </w:r>
      <w:r w:rsidRPr="00E5040A">
        <w:rPr>
          <w:i/>
        </w:rPr>
        <w:t>Trello</w:t>
      </w:r>
      <w:r w:rsidRPr="00E5040A">
        <w:t xml:space="preserve"> foi desenvolvido utilizando </w:t>
      </w:r>
      <w:r w:rsidRPr="001D5C6C">
        <w:rPr>
          <w:i/>
        </w:rPr>
        <w:t>JavaScript</w:t>
      </w:r>
      <w:r>
        <w:rPr>
          <w:vertAlign w:val="superscript"/>
        </w:rPr>
        <w:footnoteReference w:id="13"/>
      </w:r>
      <w:r w:rsidRPr="00E5040A">
        <w:t xml:space="preserve"> e posteriormente passou a ser utilizado o </w:t>
      </w:r>
      <w:r w:rsidRPr="00E5040A">
        <w:rPr>
          <w:i/>
        </w:rPr>
        <w:t>CoffeeScript</w:t>
      </w:r>
      <w:r>
        <w:rPr>
          <w:i/>
          <w:vertAlign w:val="superscript"/>
        </w:rPr>
        <w:footnoteReference w:id="14"/>
      </w:r>
      <w:r w:rsidRPr="00E5040A">
        <w:t xml:space="preserve">, juntamente com outras tecnologias como o </w:t>
      </w:r>
      <w:r w:rsidRPr="001D5C6C">
        <w:rPr>
          <w:i/>
        </w:rPr>
        <w:lastRenderedPageBreak/>
        <w:t>Backbone</w:t>
      </w:r>
      <w:r w:rsidRPr="001D5C6C">
        <w:rPr>
          <w:i/>
          <w:sz w:val="26"/>
          <w:szCs w:val="26"/>
        </w:rPr>
        <w:t>.</w:t>
      </w:r>
      <w:r w:rsidRPr="001D5C6C">
        <w:rPr>
          <w:i/>
        </w:rPr>
        <w:t>js</w:t>
      </w:r>
      <w:r>
        <w:rPr>
          <w:vertAlign w:val="superscript"/>
        </w:rPr>
        <w:footnoteReference w:id="15"/>
      </w:r>
      <w:r w:rsidRPr="00E5040A">
        <w:t xml:space="preserve">, </w:t>
      </w:r>
      <w:r w:rsidRPr="001D5C6C">
        <w:rPr>
          <w:i/>
        </w:rPr>
        <w:t>HTML5</w:t>
      </w:r>
      <w:r w:rsidRPr="00E5040A">
        <w:t xml:space="preserve"> pushState</w:t>
      </w:r>
      <w:r>
        <w:rPr>
          <w:vertAlign w:val="superscript"/>
        </w:rPr>
        <w:footnoteReference w:id="16"/>
      </w:r>
      <w:r w:rsidRPr="00E5040A">
        <w:t xml:space="preserve"> e </w:t>
      </w:r>
      <w:r w:rsidRPr="001D5C6C">
        <w:rPr>
          <w:i/>
        </w:rPr>
        <w:t>Mustache</w:t>
      </w:r>
      <w:r>
        <w:rPr>
          <w:vertAlign w:val="superscript"/>
        </w:rPr>
        <w:footnoteReference w:id="17"/>
      </w:r>
      <w:r w:rsidRPr="00E5040A">
        <w:t xml:space="preserve"> na parte do cliente, e </w:t>
      </w:r>
      <w:r w:rsidRPr="001D5C6C">
        <w:rPr>
          <w:i/>
        </w:rPr>
        <w:t>node</w:t>
      </w:r>
      <w:r w:rsidRPr="001D5C6C">
        <w:rPr>
          <w:i/>
          <w:sz w:val="26"/>
          <w:szCs w:val="26"/>
        </w:rPr>
        <w:t>.</w:t>
      </w:r>
      <w:r w:rsidRPr="001D5C6C">
        <w:rPr>
          <w:i/>
        </w:rPr>
        <w:t>js</w:t>
      </w:r>
      <w:r>
        <w:rPr>
          <w:vertAlign w:val="superscript"/>
        </w:rPr>
        <w:footnoteReference w:id="18"/>
      </w:r>
      <w:r w:rsidRPr="00E5040A">
        <w:t xml:space="preserve">, </w:t>
      </w:r>
      <w:proofErr w:type="spellStart"/>
      <w:r w:rsidRPr="001D5C6C">
        <w:rPr>
          <w:i/>
        </w:rPr>
        <w:t>HSProxi</w:t>
      </w:r>
      <w:proofErr w:type="spellEnd"/>
      <w:r>
        <w:rPr>
          <w:vertAlign w:val="superscript"/>
        </w:rPr>
        <w:footnoteReference w:id="19"/>
      </w:r>
      <w:r w:rsidRPr="00E5040A">
        <w:t xml:space="preserve">, </w:t>
      </w:r>
      <w:r w:rsidRPr="001D5C6C">
        <w:rPr>
          <w:i/>
        </w:rPr>
        <w:t>Redis</w:t>
      </w:r>
      <w:r>
        <w:rPr>
          <w:vertAlign w:val="superscript"/>
        </w:rPr>
        <w:footnoteReference w:id="20"/>
      </w:r>
      <w:r w:rsidRPr="00E5040A">
        <w:t xml:space="preserve"> e </w:t>
      </w:r>
      <w:proofErr w:type="spellStart"/>
      <w:r w:rsidRPr="001D5C6C">
        <w:rPr>
          <w:i/>
        </w:rPr>
        <w:t>MongoDB</w:t>
      </w:r>
      <w:proofErr w:type="spellEnd"/>
      <w:r>
        <w:rPr>
          <w:vertAlign w:val="superscript"/>
        </w:rPr>
        <w:footnoteReference w:id="21"/>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 xml:space="preserve">Figura 11 - </w:t>
      </w:r>
      <w:r w:rsidRPr="001D5C6C">
        <w:rPr>
          <w:i/>
        </w:rPr>
        <w:t>Trello</w:t>
      </w:r>
      <w:r w:rsidRPr="00BB289C">
        <w:t>: Paleta de cores</w:t>
      </w:r>
    </w:p>
    <w:p w14:paraId="52AD73B0" w14:textId="77777777" w:rsidR="00E515F3" w:rsidRDefault="00E5040A" w:rsidP="007D2F4B">
      <w:pPr>
        <w:spacing w:line="480" w:lineRule="auto"/>
        <w:ind w:left="720" w:hanging="720"/>
        <w:jc w:val="center"/>
        <w:rPr>
          <w:b/>
        </w:rPr>
      </w:pPr>
      <w:r>
        <w:rPr>
          <w:b/>
          <w:noProof/>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bookmarkStart w:id="33" w:name="_Toc23089955"/>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 xml:space="preserve">Teamwork </w:t>
      </w:r>
      <w:proofErr w:type="spellStart"/>
      <w:r w:rsidRPr="009127ED">
        <w:rPr>
          <w:i/>
        </w:rPr>
        <w:t>Projects</w:t>
      </w:r>
      <w:bookmarkEnd w:id="33"/>
      <w:proofErr w:type="spellEnd"/>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 xml:space="preserve">Teamwork </w:t>
      </w:r>
      <w:proofErr w:type="spellStart"/>
      <w:r w:rsidRPr="00C82A1F">
        <w:rPr>
          <w:i/>
        </w:rPr>
        <w:t>Projects</w:t>
      </w:r>
      <w:proofErr w:type="spellEnd"/>
      <w:r w:rsidRPr="00C82A1F">
        <w:rPr>
          <w:vertAlign w:val="superscript"/>
        </w:rPr>
        <w:footnoteReference w:id="22"/>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w:t>
      </w:r>
      <w:proofErr w:type="spellStart"/>
      <w:r w:rsidRPr="00C82A1F">
        <w:rPr>
          <w:i/>
        </w:rPr>
        <w:t>Projects</w:t>
      </w:r>
      <w:proofErr w:type="spellEnd"/>
      <w:r w:rsidRPr="00C82A1F">
        <w:rPr>
          <w:i/>
        </w:rPr>
        <w:t xml:space="preserve">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 xml:space="preserve">Teamwork </w:t>
      </w:r>
      <w:proofErr w:type="spellStart"/>
      <w:r w:rsidRPr="00C82A1F">
        <w:rPr>
          <w:i/>
        </w:rPr>
        <w:t>Projects</w:t>
      </w:r>
      <w:proofErr w:type="spellEnd"/>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7D2F4B">
      <w:pPr>
        <w:numPr>
          <w:ilvl w:val="0"/>
          <w:numId w:val="11"/>
        </w:numPr>
        <w:spacing w:line="480" w:lineRule="auto"/>
      </w:pPr>
      <w:r w:rsidRPr="00C82A1F">
        <w:t>Gerenciamento de múltiplos projetos;</w:t>
      </w:r>
    </w:p>
    <w:p w14:paraId="6438EA9A" w14:textId="77777777" w:rsidR="00E515F3" w:rsidRPr="00C82A1F" w:rsidRDefault="00E5040A" w:rsidP="007D2F4B">
      <w:pPr>
        <w:numPr>
          <w:ilvl w:val="0"/>
          <w:numId w:val="11"/>
        </w:numPr>
        <w:spacing w:line="480" w:lineRule="auto"/>
      </w:pPr>
      <w:r w:rsidRPr="00C82A1F">
        <w:t>Portal do cliente;</w:t>
      </w:r>
    </w:p>
    <w:p w14:paraId="768D0164" w14:textId="77777777" w:rsidR="00E515F3" w:rsidRPr="00C82A1F" w:rsidRDefault="00E5040A" w:rsidP="007D2F4B">
      <w:pPr>
        <w:numPr>
          <w:ilvl w:val="0"/>
          <w:numId w:val="11"/>
        </w:numPr>
        <w:spacing w:line="480" w:lineRule="auto"/>
      </w:pPr>
      <w:r w:rsidRPr="00C82A1F">
        <w:t>Rastreamento do quanto deve custar até o término do projeto;</w:t>
      </w:r>
    </w:p>
    <w:p w14:paraId="1A7B454D" w14:textId="77777777" w:rsidR="00E515F3" w:rsidRPr="00C82A1F" w:rsidRDefault="00E5040A" w:rsidP="007D2F4B">
      <w:pPr>
        <w:numPr>
          <w:ilvl w:val="0"/>
          <w:numId w:val="11"/>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7D2F4B">
      <w:pPr>
        <w:numPr>
          <w:ilvl w:val="0"/>
          <w:numId w:val="11"/>
        </w:numPr>
        <w:spacing w:line="480" w:lineRule="auto"/>
      </w:pPr>
      <w:r w:rsidRPr="00C82A1F">
        <w:t xml:space="preserve">Quadro </w:t>
      </w:r>
      <w:r w:rsidRPr="00C82A1F">
        <w:rPr>
          <w:i/>
        </w:rPr>
        <w:t>Kanban</w:t>
      </w:r>
      <w:r w:rsidRPr="00C82A1F">
        <w:t>;</w:t>
      </w:r>
    </w:p>
    <w:p w14:paraId="57FE720C" w14:textId="77777777" w:rsidR="00E515F3" w:rsidRPr="00C82A1F" w:rsidRDefault="00E5040A" w:rsidP="007D2F4B">
      <w:pPr>
        <w:numPr>
          <w:ilvl w:val="0"/>
          <w:numId w:val="11"/>
        </w:numPr>
        <w:spacing w:line="480" w:lineRule="auto"/>
      </w:pPr>
      <w:r w:rsidRPr="00C82A1F">
        <w:t>Rastreamento de metas;</w:t>
      </w:r>
    </w:p>
    <w:p w14:paraId="576A0E66" w14:textId="55038DC2" w:rsidR="00E515F3" w:rsidRPr="00C82A1F" w:rsidRDefault="00E5040A" w:rsidP="007D2F4B">
      <w:pPr>
        <w:numPr>
          <w:ilvl w:val="0"/>
          <w:numId w:val="11"/>
        </w:numPr>
        <w:spacing w:line="480" w:lineRule="auto"/>
      </w:pPr>
      <w:r w:rsidRPr="00C82A1F">
        <w:t xml:space="preserve">Gerenciamento de </w:t>
      </w:r>
      <w:r w:rsidR="001D5C6C" w:rsidRPr="00C82A1F">
        <w:rPr>
          <w:i/>
        </w:rPr>
        <w:t>portfólio</w:t>
      </w:r>
      <w:r w:rsidRPr="00C82A1F">
        <w:rPr>
          <w:i/>
        </w:rPr>
        <w:t>;</w:t>
      </w:r>
    </w:p>
    <w:p w14:paraId="1AB7494E" w14:textId="77777777" w:rsidR="00E515F3" w:rsidRPr="00C82A1F" w:rsidRDefault="00E5040A" w:rsidP="007D2F4B">
      <w:pPr>
        <w:numPr>
          <w:ilvl w:val="0"/>
          <w:numId w:val="11"/>
        </w:numPr>
        <w:spacing w:line="480" w:lineRule="auto"/>
      </w:pPr>
      <w:r w:rsidRPr="00C82A1F">
        <w:t>Rastreamento de tempo e despesas;</w:t>
      </w:r>
    </w:p>
    <w:p w14:paraId="0483FE8B" w14:textId="77777777" w:rsidR="00E515F3" w:rsidRPr="00C82A1F" w:rsidRDefault="00E5040A" w:rsidP="007D2F4B">
      <w:pPr>
        <w:numPr>
          <w:ilvl w:val="0"/>
          <w:numId w:val="11"/>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 xml:space="preserve">Teamwork </w:t>
      </w:r>
      <w:proofErr w:type="spellStart"/>
      <w:r w:rsidRPr="00C82A1F">
        <w:rPr>
          <w:i/>
        </w:rPr>
        <w:t>Projects</w:t>
      </w:r>
      <w:proofErr w:type="spellEnd"/>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 xml:space="preserve">A primeira versão da ferramenta foi desenvolvida utilizando a linguagem </w:t>
      </w:r>
      <w:r w:rsidRPr="001D5C6C">
        <w:rPr>
          <w:i/>
        </w:rPr>
        <w:t>ColdFusion</w:t>
      </w:r>
      <w:r w:rsidRPr="00C82A1F">
        <w:rPr>
          <w:vertAlign w:val="superscript"/>
        </w:rPr>
        <w:footnoteReference w:id="23"/>
      </w:r>
      <w:r w:rsidRPr="00C82A1F">
        <w:t xml:space="preserve">, porém devido à necessidade de se adequar ao mercado, foi feita a migração para o </w:t>
      </w:r>
      <w:r w:rsidRPr="001D5C6C">
        <w:rPr>
          <w:i/>
        </w:rPr>
        <w:t>Knockout</w:t>
      </w:r>
      <w:r w:rsidRPr="00C82A1F">
        <w:rPr>
          <w:vertAlign w:val="superscript"/>
        </w:rPr>
        <w:footnoteReference w:id="24"/>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w:t>
      </w:r>
      <w:proofErr w:type="spellStart"/>
      <w:r w:rsidRPr="00C82A1F">
        <w:rPr>
          <w:i/>
        </w:rPr>
        <w:t>Projects</w:t>
      </w:r>
      <w:proofErr w:type="spellEnd"/>
      <w:r w:rsidRPr="00C82A1F">
        <w:rPr>
          <w:i/>
        </w:rPr>
        <w:t xml:space="preserve">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 xml:space="preserve">Teamwork </w:t>
      </w:r>
      <w:proofErr w:type="spellStart"/>
      <w:r w:rsidRPr="00C82A1F">
        <w:rPr>
          <w:i/>
        </w:rPr>
        <w:t>Projects</w:t>
      </w:r>
      <w:proofErr w:type="spellEnd"/>
      <w:r w:rsidRPr="00E5040A">
        <w:t>: Paleta de cores</w:t>
      </w:r>
    </w:p>
    <w:p w14:paraId="42A4B8A3" w14:textId="77777777" w:rsidR="00E515F3" w:rsidRDefault="00E5040A" w:rsidP="007D2F4B">
      <w:pPr>
        <w:spacing w:line="480" w:lineRule="auto"/>
        <w:jc w:val="center"/>
      </w:pPr>
      <w:r>
        <w:rPr>
          <w:noProof/>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bookmarkStart w:id="34" w:name="_Toc23089956"/>
      <w:r w:rsidRPr="00E5040A">
        <w:t>3</w:t>
      </w:r>
      <w:r w:rsidRPr="00E5040A">
        <w:rPr>
          <w:sz w:val="26"/>
          <w:szCs w:val="26"/>
        </w:rPr>
        <w:t>.</w:t>
      </w:r>
      <w:r w:rsidRPr="00E5040A">
        <w:t>3</w:t>
      </w:r>
      <w:r w:rsidRPr="00E5040A">
        <w:rPr>
          <w:sz w:val="26"/>
          <w:szCs w:val="26"/>
        </w:rPr>
        <w:t>.</w:t>
      </w:r>
      <w:r w:rsidRPr="00E5040A">
        <w:t xml:space="preserve">4 </w:t>
      </w:r>
      <w:r w:rsidRPr="00FD4944">
        <w:rPr>
          <w:i/>
        </w:rPr>
        <w:t>Wrike</w:t>
      </w:r>
      <w:bookmarkEnd w:id="34"/>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5"/>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7D2F4B">
      <w:pPr>
        <w:numPr>
          <w:ilvl w:val="0"/>
          <w:numId w:val="26"/>
        </w:numPr>
        <w:spacing w:line="480" w:lineRule="auto"/>
      </w:pPr>
      <w:r w:rsidRPr="00C82A1F">
        <w:t>Gerenciamento de múltiplos projetos;</w:t>
      </w:r>
    </w:p>
    <w:p w14:paraId="35637A3C" w14:textId="77777777" w:rsidR="00E515F3" w:rsidRPr="00C82A1F" w:rsidRDefault="00E5040A" w:rsidP="007D2F4B">
      <w:pPr>
        <w:numPr>
          <w:ilvl w:val="0"/>
          <w:numId w:val="26"/>
        </w:numPr>
        <w:spacing w:line="480" w:lineRule="auto"/>
      </w:pPr>
      <w:r w:rsidRPr="00C82A1F">
        <w:t>Gerenciamento do orçamento do projeto;</w:t>
      </w:r>
    </w:p>
    <w:p w14:paraId="44552657" w14:textId="77777777" w:rsidR="00E515F3" w:rsidRPr="00C82A1F" w:rsidRDefault="00E5040A" w:rsidP="007D2F4B">
      <w:pPr>
        <w:numPr>
          <w:ilvl w:val="0"/>
          <w:numId w:val="26"/>
        </w:numPr>
        <w:spacing w:line="480" w:lineRule="auto"/>
      </w:pPr>
      <w:r w:rsidRPr="00C82A1F">
        <w:t>Portal do cliente;</w:t>
      </w:r>
    </w:p>
    <w:p w14:paraId="11ACA995" w14:textId="77777777" w:rsidR="00E515F3" w:rsidRPr="00C82A1F" w:rsidRDefault="00E5040A" w:rsidP="007D2F4B">
      <w:pPr>
        <w:numPr>
          <w:ilvl w:val="0"/>
          <w:numId w:val="26"/>
        </w:numPr>
        <w:spacing w:line="480" w:lineRule="auto"/>
      </w:pPr>
      <w:r w:rsidRPr="00C82A1F">
        <w:t>Acompanhamento do quanto deve custar até o término do projeto;</w:t>
      </w:r>
    </w:p>
    <w:p w14:paraId="27F261AB" w14:textId="77777777" w:rsidR="00E515F3" w:rsidRPr="00C82A1F" w:rsidRDefault="00E5040A" w:rsidP="007D2F4B">
      <w:pPr>
        <w:numPr>
          <w:ilvl w:val="0"/>
          <w:numId w:val="26"/>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7D2F4B">
      <w:pPr>
        <w:numPr>
          <w:ilvl w:val="0"/>
          <w:numId w:val="26"/>
        </w:numPr>
        <w:spacing w:line="480" w:lineRule="auto"/>
      </w:pPr>
      <w:r w:rsidRPr="00C82A1F">
        <w:t xml:space="preserve">Quadro </w:t>
      </w:r>
      <w:r w:rsidRPr="00C82A1F">
        <w:rPr>
          <w:i/>
        </w:rPr>
        <w:t>Kanban</w:t>
      </w:r>
      <w:r w:rsidRPr="00C82A1F">
        <w:t>;</w:t>
      </w:r>
    </w:p>
    <w:p w14:paraId="57D6DD89" w14:textId="77777777" w:rsidR="00E515F3" w:rsidRPr="00C82A1F" w:rsidRDefault="00E5040A" w:rsidP="007D2F4B">
      <w:pPr>
        <w:numPr>
          <w:ilvl w:val="0"/>
          <w:numId w:val="26"/>
        </w:numPr>
        <w:spacing w:line="480" w:lineRule="auto"/>
      </w:pPr>
      <w:r w:rsidRPr="00C82A1F">
        <w:t>Acompanhamento de metas;</w:t>
      </w:r>
    </w:p>
    <w:p w14:paraId="68FDB505" w14:textId="450D5CC9" w:rsidR="00E515F3" w:rsidRPr="00C82A1F" w:rsidRDefault="00E5040A" w:rsidP="007D2F4B">
      <w:pPr>
        <w:numPr>
          <w:ilvl w:val="0"/>
          <w:numId w:val="26"/>
        </w:numPr>
        <w:spacing w:line="480" w:lineRule="auto"/>
      </w:pPr>
      <w:r w:rsidRPr="00C82A1F">
        <w:t xml:space="preserve">Gerenciamento de </w:t>
      </w:r>
      <w:r w:rsidR="001D5C6C" w:rsidRPr="00C82A1F">
        <w:rPr>
          <w:i/>
        </w:rPr>
        <w:t>portfólio</w:t>
      </w:r>
      <w:r w:rsidRPr="00C82A1F">
        <w:rPr>
          <w:i/>
        </w:rPr>
        <w:t>;</w:t>
      </w:r>
    </w:p>
    <w:p w14:paraId="6816825E" w14:textId="77777777" w:rsidR="00E515F3" w:rsidRPr="00C82A1F" w:rsidRDefault="00E5040A" w:rsidP="007D2F4B">
      <w:pPr>
        <w:numPr>
          <w:ilvl w:val="0"/>
          <w:numId w:val="26"/>
        </w:numPr>
        <w:spacing w:line="480" w:lineRule="auto"/>
      </w:pPr>
      <w:r w:rsidRPr="00C82A1F">
        <w:t>Gerenciamento de recursos;</w:t>
      </w:r>
    </w:p>
    <w:p w14:paraId="42942C29" w14:textId="77777777" w:rsidR="00E515F3" w:rsidRPr="00C82A1F" w:rsidRDefault="00E5040A" w:rsidP="007D2F4B">
      <w:pPr>
        <w:numPr>
          <w:ilvl w:val="0"/>
          <w:numId w:val="26"/>
        </w:numPr>
        <w:spacing w:line="480" w:lineRule="auto"/>
      </w:pPr>
      <w:r w:rsidRPr="00C82A1F">
        <w:t>Acompanhamento de cronogramas e custos;</w:t>
      </w:r>
    </w:p>
    <w:p w14:paraId="496EFCD5" w14:textId="77777777" w:rsidR="00E515F3" w:rsidRPr="00C82A1F" w:rsidRDefault="00E5040A" w:rsidP="007D2F4B">
      <w:pPr>
        <w:numPr>
          <w:ilvl w:val="0"/>
          <w:numId w:val="26"/>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6"/>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bookmarkStart w:id="35" w:name="_Toc23089957"/>
      <w:r w:rsidRPr="00E5040A">
        <w:t>3</w:t>
      </w:r>
      <w:r w:rsidRPr="00E5040A">
        <w:rPr>
          <w:sz w:val="26"/>
          <w:szCs w:val="26"/>
        </w:rPr>
        <w:t>.</w:t>
      </w:r>
      <w:r w:rsidRPr="00E5040A">
        <w:t>3</w:t>
      </w:r>
      <w:r w:rsidRPr="00E5040A">
        <w:rPr>
          <w:sz w:val="26"/>
          <w:szCs w:val="26"/>
        </w:rPr>
        <w:t>.</w:t>
      </w:r>
      <w:r w:rsidRPr="00E5040A">
        <w:t xml:space="preserve">5 </w:t>
      </w:r>
      <w:r w:rsidRPr="00E5040A">
        <w:rPr>
          <w:i/>
        </w:rPr>
        <w:t>Podio</w:t>
      </w:r>
      <w:bookmarkEnd w:id="35"/>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6"/>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7D2F4B">
      <w:pPr>
        <w:numPr>
          <w:ilvl w:val="0"/>
          <w:numId w:val="46"/>
        </w:numPr>
        <w:spacing w:line="480" w:lineRule="auto"/>
      </w:pPr>
      <w:r w:rsidRPr="00C82A1F">
        <w:t>Gerenciamento de múltiplos projetos;</w:t>
      </w:r>
    </w:p>
    <w:p w14:paraId="3CF0B469" w14:textId="77777777" w:rsidR="00E515F3" w:rsidRPr="00C82A1F" w:rsidRDefault="00E5040A" w:rsidP="007D2F4B">
      <w:pPr>
        <w:numPr>
          <w:ilvl w:val="0"/>
          <w:numId w:val="46"/>
        </w:numPr>
        <w:spacing w:line="480" w:lineRule="auto"/>
      </w:pPr>
      <w:r w:rsidRPr="00C82A1F">
        <w:t>Portal do cliente;</w:t>
      </w:r>
    </w:p>
    <w:p w14:paraId="7945E9CC" w14:textId="77777777" w:rsidR="00E515F3" w:rsidRPr="00C82A1F" w:rsidRDefault="00E5040A" w:rsidP="007D2F4B">
      <w:pPr>
        <w:numPr>
          <w:ilvl w:val="0"/>
          <w:numId w:val="46"/>
        </w:numPr>
        <w:spacing w:line="480" w:lineRule="auto"/>
      </w:pPr>
      <w:r w:rsidRPr="00C82A1F">
        <w:t>Acompanhamento do quanto deve custar até o término do projeto;</w:t>
      </w:r>
    </w:p>
    <w:p w14:paraId="0A272628" w14:textId="77777777" w:rsidR="00E515F3" w:rsidRPr="00C82A1F" w:rsidRDefault="00E5040A" w:rsidP="007D2F4B">
      <w:pPr>
        <w:numPr>
          <w:ilvl w:val="0"/>
          <w:numId w:val="46"/>
        </w:numPr>
        <w:spacing w:line="480" w:lineRule="auto"/>
      </w:pPr>
      <w:r w:rsidRPr="00C82A1F">
        <w:t xml:space="preserve">Quadro </w:t>
      </w:r>
      <w:r w:rsidRPr="00C82A1F">
        <w:rPr>
          <w:i/>
        </w:rPr>
        <w:t>Kanban</w:t>
      </w:r>
      <w:r w:rsidRPr="00C82A1F">
        <w:t>;</w:t>
      </w:r>
    </w:p>
    <w:p w14:paraId="1AEF8781" w14:textId="77777777" w:rsidR="00E515F3" w:rsidRPr="00C82A1F" w:rsidRDefault="00E5040A" w:rsidP="007D2F4B">
      <w:pPr>
        <w:numPr>
          <w:ilvl w:val="0"/>
          <w:numId w:val="46"/>
        </w:numPr>
        <w:spacing w:line="480" w:lineRule="auto"/>
      </w:pPr>
      <w:r w:rsidRPr="00C82A1F">
        <w:t>Acompanhamento de metas;</w:t>
      </w:r>
    </w:p>
    <w:p w14:paraId="722E1177" w14:textId="1478CCC9" w:rsidR="00E515F3" w:rsidRPr="00C82A1F" w:rsidRDefault="00E5040A" w:rsidP="007D2F4B">
      <w:pPr>
        <w:numPr>
          <w:ilvl w:val="0"/>
          <w:numId w:val="46"/>
        </w:numPr>
        <w:spacing w:line="480" w:lineRule="auto"/>
      </w:pPr>
      <w:r w:rsidRPr="00C82A1F">
        <w:t xml:space="preserve">Gerenciamento de </w:t>
      </w:r>
      <w:r w:rsidR="001D5C6C" w:rsidRPr="00C82A1F">
        <w:rPr>
          <w:i/>
        </w:rPr>
        <w:t>portfólio</w:t>
      </w:r>
      <w:r w:rsidRPr="00C82A1F">
        <w:rPr>
          <w:i/>
        </w:rPr>
        <w:t>;</w:t>
      </w:r>
    </w:p>
    <w:p w14:paraId="6C60E582" w14:textId="77777777" w:rsidR="00E515F3" w:rsidRPr="00C82A1F" w:rsidRDefault="00E5040A" w:rsidP="007D2F4B">
      <w:pPr>
        <w:numPr>
          <w:ilvl w:val="0"/>
          <w:numId w:val="46"/>
        </w:numPr>
        <w:spacing w:line="480" w:lineRule="auto"/>
      </w:pPr>
      <w:r w:rsidRPr="00C82A1F">
        <w:t>Acompanhamento de cronogramas e custos;</w:t>
      </w:r>
    </w:p>
    <w:p w14:paraId="65FE00AF" w14:textId="2608D26B" w:rsidR="00E5040A" w:rsidRDefault="00E5040A" w:rsidP="007D2F4B">
      <w:pPr>
        <w:numPr>
          <w:ilvl w:val="0"/>
          <w:numId w:val="46"/>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1AB0295B"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002252F4"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bookmarkStart w:id="36" w:name="_Toc23089958"/>
      <w:r w:rsidRPr="00E5040A">
        <w:t>3</w:t>
      </w:r>
      <w:r w:rsidRPr="00E5040A">
        <w:rPr>
          <w:sz w:val="26"/>
          <w:szCs w:val="26"/>
        </w:rPr>
        <w:t>.</w:t>
      </w:r>
      <w:r w:rsidRPr="00E5040A">
        <w:t>3</w:t>
      </w:r>
      <w:r w:rsidRPr="00E5040A">
        <w:rPr>
          <w:sz w:val="26"/>
          <w:szCs w:val="26"/>
        </w:rPr>
        <w:t>.</w:t>
      </w:r>
      <w:r w:rsidRPr="00E5040A">
        <w:t xml:space="preserve">6 </w:t>
      </w:r>
      <w:r w:rsidRPr="00FD4944">
        <w:rPr>
          <w:i/>
        </w:rPr>
        <w:t>Asana</w:t>
      </w:r>
      <w:bookmarkEnd w:id="36"/>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7"/>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 xml:space="preserve">As principais funcionalidades do </w:t>
      </w:r>
      <w:r w:rsidRPr="001D5C6C">
        <w:rPr>
          <w:i/>
        </w:rPr>
        <w:t>Asana</w:t>
      </w:r>
      <w:r w:rsidRPr="00FD4944">
        <w:t xml:space="preserve">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7D2F4B">
      <w:pPr>
        <w:numPr>
          <w:ilvl w:val="0"/>
          <w:numId w:val="22"/>
        </w:numPr>
        <w:spacing w:line="480" w:lineRule="auto"/>
      </w:pPr>
      <w:r w:rsidRPr="00C82A1F">
        <w:lastRenderedPageBreak/>
        <w:t>Gerenciamento de múltiplos projetos;</w:t>
      </w:r>
    </w:p>
    <w:p w14:paraId="094AEBE9" w14:textId="77777777" w:rsidR="00E515F3" w:rsidRPr="00C82A1F" w:rsidRDefault="00E5040A" w:rsidP="007D2F4B">
      <w:pPr>
        <w:numPr>
          <w:ilvl w:val="0"/>
          <w:numId w:val="22"/>
        </w:numPr>
        <w:spacing w:line="480" w:lineRule="auto"/>
      </w:pPr>
      <w:r w:rsidRPr="00C82A1F">
        <w:t>Gerenciamento de orçamento;</w:t>
      </w:r>
    </w:p>
    <w:p w14:paraId="1A490A03" w14:textId="77777777" w:rsidR="00E515F3" w:rsidRPr="00C82A1F" w:rsidRDefault="00E5040A" w:rsidP="007D2F4B">
      <w:pPr>
        <w:numPr>
          <w:ilvl w:val="0"/>
          <w:numId w:val="22"/>
        </w:numPr>
        <w:spacing w:line="480" w:lineRule="auto"/>
      </w:pPr>
      <w:r w:rsidRPr="00C82A1F">
        <w:t>Portal do cliente;</w:t>
      </w:r>
    </w:p>
    <w:p w14:paraId="7F11C9B0" w14:textId="77777777" w:rsidR="00E515F3" w:rsidRPr="00C82A1F" w:rsidRDefault="00E5040A" w:rsidP="007D2F4B">
      <w:pPr>
        <w:numPr>
          <w:ilvl w:val="0"/>
          <w:numId w:val="22"/>
        </w:numPr>
        <w:spacing w:line="480" w:lineRule="auto"/>
      </w:pPr>
      <w:r w:rsidRPr="00C82A1F">
        <w:t>Rastreamento do quanto deve custar até o término do projeto;</w:t>
      </w:r>
    </w:p>
    <w:p w14:paraId="68735268" w14:textId="77777777" w:rsidR="00E515F3" w:rsidRPr="00C82A1F" w:rsidRDefault="00E5040A" w:rsidP="007D2F4B">
      <w:pPr>
        <w:numPr>
          <w:ilvl w:val="0"/>
          <w:numId w:val="22"/>
        </w:numPr>
        <w:spacing w:line="480" w:lineRule="auto"/>
        <w:rPr>
          <w:i/>
        </w:rPr>
      </w:pPr>
      <w:r w:rsidRPr="00C82A1F">
        <w:rPr>
          <w:i/>
        </w:rPr>
        <w:t>Templates</w:t>
      </w:r>
      <w:r w:rsidRPr="00C82A1F">
        <w:t xml:space="preserve"> customizáveis;</w:t>
      </w:r>
    </w:p>
    <w:p w14:paraId="2B2D4828" w14:textId="77777777" w:rsidR="00E515F3" w:rsidRPr="00C82A1F" w:rsidRDefault="00E5040A" w:rsidP="007D2F4B">
      <w:pPr>
        <w:numPr>
          <w:ilvl w:val="0"/>
          <w:numId w:val="22"/>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7D2F4B">
      <w:pPr>
        <w:numPr>
          <w:ilvl w:val="0"/>
          <w:numId w:val="22"/>
        </w:numPr>
        <w:spacing w:line="480" w:lineRule="auto"/>
      </w:pPr>
      <w:r w:rsidRPr="00C82A1F">
        <w:t xml:space="preserve">Quadro </w:t>
      </w:r>
      <w:r w:rsidRPr="00C82A1F">
        <w:rPr>
          <w:i/>
        </w:rPr>
        <w:t>Kanban</w:t>
      </w:r>
      <w:r w:rsidRPr="00C82A1F">
        <w:t>;</w:t>
      </w:r>
    </w:p>
    <w:p w14:paraId="49DE6C81" w14:textId="77777777" w:rsidR="00E515F3" w:rsidRPr="00C82A1F" w:rsidRDefault="00E5040A" w:rsidP="007D2F4B">
      <w:pPr>
        <w:numPr>
          <w:ilvl w:val="0"/>
          <w:numId w:val="22"/>
        </w:numPr>
        <w:spacing w:line="480" w:lineRule="auto"/>
      </w:pPr>
      <w:r w:rsidRPr="00C82A1F">
        <w:t>Rastreamento de metas;</w:t>
      </w:r>
    </w:p>
    <w:p w14:paraId="74F55B0B" w14:textId="751B333D" w:rsidR="00E515F3" w:rsidRPr="00C82A1F" w:rsidRDefault="00E5040A" w:rsidP="007D2F4B">
      <w:pPr>
        <w:numPr>
          <w:ilvl w:val="0"/>
          <w:numId w:val="22"/>
        </w:numPr>
        <w:spacing w:line="480" w:lineRule="auto"/>
      </w:pPr>
      <w:r w:rsidRPr="00C82A1F">
        <w:t xml:space="preserve">Gerenciamento de </w:t>
      </w:r>
      <w:r w:rsidR="001D5C6C" w:rsidRPr="00C82A1F">
        <w:rPr>
          <w:i/>
        </w:rPr>
        <w:t>portfólio</w:t>
      </w:r>
      <w:r w:rsidRPr="00C82A1F">
        <w:t>;</w:t>
      </w:r>
    </w:p>
    <w:p w14:paraId="03B29F19" w14:textId="77777777" w:rsidR="00E515F3" w:rsidRPr="00C82A1F" w:rsidRDefault="00E5040A" w:rsidP="007D2F4B">
      <w:pPr>
        <w:numPr>
          <w:ilvl w:val="0"/>
          <w:numId w:val="22"/>
        </w:numPr>
        <w:spacing w:line="480" w:lineRule="auto"/>
      </w:pPr>
      <w:r w:rsidRPr="00C82A1F">
        <w:t>Gerenciamento de recursos;</w:t>
      </w:r>
    </w:p>
    <w:p w14:paraId="768E3D59" w14:textId="77777777" w:rsidR="00E515F3" w:rsidRPr="00C82A1F" w:rsidRDefault="00E5040A" w:rsidP="007D2F4B">
      <w:pPr>
        <w:numPr>
          <w:ilvl w:val="0"/>
          <w:numId w:val="22"/>
        </w:numPr>
        <w:spacing w:line="480" w:lineRule="auto"/>
      </w:pPr>
      <w:r w:rsidRPr="00C82A1F">
        <w:t>Rastreamento de cronogramas e custos;</w:t>
      </w:r>
    </w:p>
    <w:p w14:paraId="765331ED" w14:textId="280230EB" w:rsidR="00E515F3" w:rsidRPr="00E81B54" w:rsidRDefault="00E5040A" w:rsidP="007D2F4B">
      <w:pPr>
        <w:numPr>
          <w:ilvl w:val="0"/>
          <w:numId w:val="22"/>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0"/>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 xml:space="preserve">As principais cores presentes no </w:t>
      </w:r>
      <w:r w:rsidRPr="001D5C6C">
        <w:rPr>
          <w:i/>
        </w:rPr>
        <w:t>Asana</w:t>
      </w:r>
      <w:r w:rsidRPr="00616F3E">
        <w:t xml:space="preserve">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 xml:space="preserve">Figura 20 - </w:t>
      </w:r>
      <w:r w:rsidRPr="001D5C6C">
        <w:rPr>
          <w:i/>
        </w:rPr>
        <w:t>Asana</w:t>
      </w:r>
      <w:r>
        <w:t>: Notificações</w:t>
      </w:r>
    </w:p>
    <w:p w14:paraId="4437DCFF" w14:textId="77777777" w:rsidR="00E515F3" w:rsidRDefault="00E5040A" w:rsidP="007D2F4B">
      <w:pPr>
        <w:spacing w:line="480" w:lineRule="auto"/>
        <w:rPr>
          <w:b/>
        </w:rPr>
      </w:pPr>
      <w:r>
        <w:rPr>
          <w:b/>
          <w:noProof/>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1"/>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 xml:space="preserve">Figura 21 - </w:t>
      </w:r>
      <w:r w:rsidRPr="001D5C6C">
        <w:rPr>
          <w:i/>
        </w:rPr>
        <w:t>Asana</w:t>
      </w:r>
      <w:r>
        <w:t>: Paleta de cores</w:t>
      </w:r>
    </w:p>
    <w:p w14:paraId="5CED7AA6" w14:textId="77777777" w:rsidR="00E515F3" w:rsidRDefault="00E5040A" w:rsidP="007D2F4B">
      <w:pPr>
        <w:spacing w:line="480" w:lineRule="auto"/>
        <w:jc w:val="center"/>
      </w:pPr>
      <w:r>
        <w:rPr>
          <w:noProof/>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bookmarkStart w:id="37" w:name="_Toc23089959"/>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bookmarkEnd w:id="37"/>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w:t>
      </w:r>
      <w:r w:rsidRPr="001D5C6C">
        <w:rPr>
          <w:i/>
        </w:rPr>
        <w:t>Oracle</w:t>
      </w:r>
      <w:r w:rsidRPr="00616F3E">
        <w:t xml:space="preserv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7D2F4B">
      <w:pPr>
        <w:numPr>
          <w:ilvl w:val="0"/>
          <w:numId w:val="39"/>
        </w:numPr>
        <w:spacing w:line="480" w:lineRule="auto"/>
      </w:pPr>
      <w:r w:rsidRPr="00616F3E">
        <w:t>Cadastro e gerenciamento de múltiplos projetos;</w:t>
      </w:r>
    </w:p>
    <w:p w14:paraId="66C63911" w14:textId="77777777" w:rsidR="00E515F3" w:rsidRPr="00616F3E" w:rsidRDefault="00E5040A" w:rsidP="007D2F4B">
      <w:pPr>
        <w:numPr>
          <w:ilvl w:val="0"/>
          <w:numId w:val="39"/>
        </w:numPr>
        <w:spacing w:line="480" w:lineRule="auto"/>
      </w:pPr>
      <w:r w:rsidRPr="00616F3E">
        <w:t>Rastreamento de metas;</w:t>
      </w:r>
    </w:p>
    <w:p w14:paraId="5D881DA3" w14:textId="4B5B3054" w:rsidR="00E515F3" w:rsidRPr="00616F3E" w:rsidRDefault="00E5040A" w:rsidP="007D2F4B">
      <w:pPr>
        <w:numPr>
          <w:ilvl w:val="0"/>
          <w:numId w:val="39"/>
        </w:numPr>
        <w:spacing w:line="480" w:lineRule="auto"/>
      </w:pPr>
      <w:r w:rsidRPr="00616F3E">
        <w:t xml:space="preserve">Gerenciamento de </w:t>
      </w:r>
      <w:r w:rsidR="001D5C6C" w:rsidRPr="00616F3E">
        <w:t>portfólio</w:t>
      </w:r>
      <w:r w:rsidRPr="00616F3E">
        <w:t>;</w:t>
      </w:r>
    </w:p>
    <w:p w14:paraId="49E5D599" w14:textId="77777777" w:rsidR="00E515F3" w:rsidRPr="00616F3E" w:rsidRDefault="00E5040A" w:rsidP="007D2F4B">
      <w:pPr>
        <w:numPr>
          <w:ilvl w:val="0"/>
          <w:numId w:val="39"/>
        </w:numPr>
        <w:spacing w:line="480" w:lineRule="auto"/>
      </w:pPr>
      <w:r w:rsidRPr="00616F3E">
        <w:t>Gerenciamento de recursos;</w:t>
      </w:r>
    </w:p>
    <w:p w14:paraId="11403131" w14:textId="77777777" w:rsidR="00E515F3" w:rsidRPr="00616F3E" w:rsidRDefault="00E5040A" w:rsidP="007D2F4B">
      <w:pPr>
        <w:numPr>
          <w:ilvl w:val="0"/>
          <w:numId w:val="39"/>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 xml:space="preserve">Figura 22 - </w:t>
      </w:r>
      <w:r w:rsidRPr="001D5C6C">
        <w:rPr>
          <w:i/>
        </w:rPr>
        <w:t>Project.net</w:t>
      </w:r>
      <w:r w:rsidRPr="00E5040A">
        <w:t>: Iniciando novo projeto</w:t>
      </w:r>
    </w:p>
    <w:p w14:paraId="70FB310A" w14:textId="77777777" w:rsidR="00E515F3" w:rsidRDefault="00E5040A" w:rsidP="007D2F4B">
      <w:pPr>
        <w:spacing w:line="480" w:lineRule="auto"/>
        <w:jc w:val="center"/>
      </w:pPr>
      <w:r>
        <w:rPr>
          <w:noProof/>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3"/>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 xml:space="preserve">A nomenclatura utilizada pelo </w:t>
      </w:r>
      <w:r w:rsidRPr="00C9676B">
        <w:rPr>
          <w:i/>
        </w:rPr>
        <w:t xml:space="preserve">Project.net </w:t>
      </w:r>
      <w:r w:rsidRPr="00616F3E">
        <w:t xml:space="preserve">para algumas funcionalidades possui algumas diferenças quando comparado com os demais </w:t>
      </w:r>
      <w:r w:rsidRPr="00C9676B">
        <w:rPr>
          <w:i/>
        </w:rPr>
        <w:t>softwares</w:t>
      </w:r>
      <w:r w:rsidRPr="00616F3E">
        <w:t xml:space="preserve">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 xml:space="preserve">Figura 23 - </w:t>
      </w:r>
      <w:r w:rsidRPr="00C9676B">
        <w:rPr>
          <w:i/>
        </w:rPr>
        <w:t>Project.net</w:t>
      </w:r>
      <w:r w:rsidRPr="00E5040A">
        <w:t>: Inserindo um novo passo</w:t>
      </w:r>
    </w:p>
    <w:p w14:paraId="219C735C" w14:textId="77777777" w:rsidR="00E515F3" w:rsidRDefault="00E5040A" w:rsidP="007D2F4B">
      <w:pPr>
        <w:spacing w:line="480" w:lineRule="auto"/>
        <w:jc w:val="center"/>
        <w:rPr>
          <w:b/>
        </w:rPr>
      </w:pPr>
      <w:r>
        <w:rPr>
          <w:b/>
          <w:noProof/>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 xml:space="preserve">Figura 24 - </w:t>
      </w:r>
      <w:r w:rsidRPr="00C9676B">
        <w:rPr>
          <w:i/>
        </w:rPr>
        <w:t>Project.net</w:t>
      </w:r>
      <w:r w:rsidRPr="00E5040A">
        <w:t>: Paleta de cores</w:t>
      </w:r>
    </w:p>
    <w:p w14:paraId="4487CA73" w14:textId="77777777" w:rsidR="00E515F3" w:rsidRDefault="00E5040A" w:rsidP="007D2F4B">
      <w:pPr>
        <w:spacing w:line="480" w:lineRule="auto"/>
        <w:jc w:val="center"/>
      </w:pPr>
      <w:r>
        <w:rPr>
          <w:noProof/>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bookmarkStart w:id="38" w:name="_Toc23089960"/>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bookmarkEnd w:id="38"/>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6"/>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7D2F4B">
      <w:pPr>
        <w:numPr>
          <w:ilvl w:val="0"/>
          <w:numId w:val="20"/>
        </w:numPr>
        <w:spacing w:line="480" w:lineRule="auto"/>
      </w:pPr>
      <w:r w:rsidRPr="00E5040A">
        <w:t>Cadastro e gerenciamento de múltiplos projetos;</w:t>
      </w:r>
    </w:p>
    <w:p w14:paraId="26CEA48A" w14:textId="77777777" w:rsidR="00E515F3" w:rsidRPr="00E5040A" w:rsidRDefault="00E5040A" w:rsidP="007D2F4B">
      <w:pPr>
        <w:numPr>
          <w:ilvl w:val="0"/>
          <w:numId w:val="20"/>
        </w:numPr>
        <w:spacing w:line="480" w:lineRule="auto"/>
      </w:pPr>
      <w:r w:rsidRPr="00E5040A">
        <w:t>Criação de tarefas e subtarefas;</w:t>
      </w:r>
    </w:p>
    <w:p w14:paraId="608AFA54" w14:textId="77777777" w:rsidR="00E515F3" w:rsidRPr="00E5040A" w:rsidRDefault="00E5040A" w:rsidP="007D2F4B">
      <w:pPr>
        <w:numPr>
          <w:ilvl w:val="0"/>
          <w:numId w:val="20"/>
        </w:numPr>
        <w:spacing w:line="480" w:lineRule="auto"/>
      </w:pPr>
      <w:r w:rsidRPr="00E5040A">
        <w:t>Criação de perfis de clientes e colaboradores;</w:t>
      </w:r>
    </w:p>
    <w:p w14:paraId="4EB24B32" w14:textId="77777777" w:rsidR="00E515F3" w:rsidRDefault="00E5040A" w:rsidP="007D2F4B">
      <w:pPr>
        <w:numPr>
          <w:ilvl w:val="0"/>
          <w:numId w:val="20"/>
        </w:numPr>
        <w:spacing w:line="480" w:lineRule="auto"/>
      </w:pPr>
      <w:r>
        <w:t>Tópicos de discussões;</w:t>
      </w:r>
    </w:p>
    <w:p w14:paraId="28FB9F79" w14:textId="77777777" w:rsidR="00E515F3" w:rsidRDefault="00E5040A" w:rsidP="007D2F4B">
      <w:pPr>
        <w:numPr>
          <w:ilvl w:val="0"/>
          <w:numId w:val="20"/>
        </w:numPr>
        <w:spacing w:line="480" w:lineRule="auto"/>
      </w:pPr>
      <w:r>
        <w:t>Calendário;</w:t>
      </w:r>
    </w:p>
    <w:p w14:paraId="5821A46C" w14:textId="77777777" w:rsidR="00E515F3" w:rsidRDefault="00E5040A" w:rsidP="007D2F4B">
      <w:pPr>
        <w:numPr>
          <w:ilvl w:val="0"/>
          <w:numId w:val="20"/>
        </w:numPr>
        <w:spacing w:line="480" w:lineRule="auto"/>
      </w:pPr>
      <w:r>
        <w:t>Atribuição de tarefas;</w:t>
      </w:r>
    </w:p>
    <w:p w14:paraId="1DAD974E" w14:textId="7D527F62" w:rsidR="00E515F3" w:rsidRDefault="00E5040A" w:rsidP="007D2F4B">
      <w:pPr>
        <w:numPr>
          <w:ilvl w:val="0"/>
          <w:numId w:val="20"/>
        </w:numPr>
        <w:spacing w:line="480" w:lineRule="auto"/>
      </w:pPr>
      <w:r>
        <w:t xml:space="preserve">Diagrama de </w:t>
      </w:r>
      <w:r w:rsidR="00E81B54">
        <w:t>Gantt</w:t>
      </w:r>
      <w:r>
        <w:t>;</w:t>
      </w:r>
    </w:p>
    <w:p w14:paraId="27925D89" w14:textId="77777777" w:rsidR="00E515F3" w:rsidRPr="00E5040A" w:rsidRDefault="00E5040A" w:rsidP="007D2F4B">
      <w:pPr>
        <w:numPr>
          <w:ilvl w:val="0"/>
          <w:numId w:val="20"/>
        </w:numPr>
        <w:spacing w:line="480" w:lineRule="auto"/>
      </w:pPr>
      <w:r w:rsidRPr="00E5040A">
        <w:t>Notificações automatizadas via e-mail;</w:t>
      </w:r>
    </w:p>
    <w:p w14:paraId="351B0E36" w14:textId="77777777" w:rsidR="00E515F3" w:rsidRDefault="00E5040A" w:rsidP="007D2F4B">
      <w:pPr>
        <w:numPr>
          <w:ilvl w:val="0"/>
          <w:numId w:val="20"/>
        </w:numPr>
        <w:spacing w:line="480" w:lineRule="auto"/>
      </w:pPr>
      <w:r>
        <w:t>Chamados de suporte;</w:t>
      </w:r>
    </w:p>
    <w:p w14:paraId="69FD055B" w14:textId="77777777" w:rsidR="00E515F3" w:rsidRDefault="00E5040A" w:rsidP="007D2F4B">
      <w:pPr>
        <w:numPr>
          <w:ilvl w:val="0"/>
          <w:numId w:val="20"/>
        </w:numPr>
        <w:spacing w:line="480" w:lineRule="auto"/>
      </w:pPr>
      <w:r>
        <w:t>Acompanhamento de bugs;</w:t>
      </w:r>
    </w:p>
    <w:p w14:paraId="2AC368CC" w14:textId="47833D1B" w:rsidR="00E515F3" w:rsidRDefault="00E5040A" w:rsidP="007D2F4B">
      <w:pPr>
        <w:numPr>
          <w:ilvl w:val="0"/>
          <w:numId w:val="20"/>
        </w:numPr>
        <w:spacing w:line="480" w:lineRule="auto"/>
      </w:pPr>
      <w:r>
        <w:lastRenderedPageBreak/>
        <w:t>Busca por palavras-chave;</w:t>
      </w:r>
    </w:p>
    <w:p w14:paraId="259833CD" w14:textId="77777777" w:rsidR="00E515F3" w:rsidRDefault="00E5040A" w:rsidP="007D2F4B">
      <w:pPr>
        <w:numPr>
          <w:ilvl w:val="0"/>
          <w:numId w:val="20"/>
        </w:numPr>
        <w:spacing w:line="480" w:lineRule="auto"/>
      </w:pPr>
      <w:r>
        <w:t>Possibilidade de exportar arquivos;</w:t>
      </w:r>
    </w:p>
    <w:p w14:paraId="5B080335" w14:textId="77777777" w:rsidR="00E515F3" w:rsidRPr="00E5040A" w:rsidRDefault="00E5040A" w:rsidP="007D2F4B">
      <w:pPr>
        <w:numPr>
          <w:ilvl w:val="0"/>
          <w:numId w:val="20"/>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7"/>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bookmarkStart w:id="39" w:name="_Toc23089961"/>
      <w:r w:rsidRPr="00E5040A">
        <w:t>3</w:t>
      </w:r>
      <w:r w:rsidRPr="00E5040A">
        <w:rPr>
          <w:sz w:val="26"/>
          <w:szCs w:val="26"/>
        </w:rPr>
        <w:t>.</w:t>
      </w:r>
      <w:r w:rsidRPr="00E5040A">
        <w:t>3</w:t>
      </w:r>
      <w:r w:rsidRPr="00E5040A">
        <w:rPr>
          <w:sz w:val="26"/>
          <w:szCs w:val="26"/>
        </w:rPr>
        <w:t>.</w:t>
      </w:r>
      <w:r w:rsidRPr="00E5040A">
        <w:t xml:space="preserve">9 </w:t>
      </w:r>
      <w:r w:rsidRPr="00C9676B">
        <w:rPr>
          <w:i/>
        </w:rPr>
        <w:t>ProjeQtOr</w:t>
      </w:r>
      <w:bookmarkEnd w:id="39"/>
    </w:p>
    <w:p w14:paraId="559C7603" w14:textId="77777777" w:rsidR="00E515F3" w:rsidRDefault="00E5040A" w:rsidP="007D2F4B">
      <w:pPr>
        <w:spacing w:line="480" w:lineRule="auto"/>
      </w:pPr>
      <w:r w:rsidRPr="00E5040A">
        <w:tab/>
      </w:r>
      <w:r w:rsidRPr="00616F3E">
        <w:t xml:space="preserve">O </w:t>
      </w:r>
      <w:r w:rsidRPr="00C9676B">
        <w:rPr>
          <w:i/>
        </w:rPr>
        <w:t>ProjeQtOr</w:t>
      </w:r>
      <w:r w:rsidRPr="00616F3E">
        <w:t xml:space="preserve">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w:t>
      </w:r>
      <w:r w:rsidRPr="00C9676B">
        <w:rPr>
          <w:i/>
        </w:rPr>
        <w:t>software</w:t>
      </w:r>
      <w:r w:rsidRPr="00616F3E">
        <w:t xml:space="preserv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7D2F4B">
      <w:pPr>
        <w:numPr>
          <w:ilvl w:val="0"/>
          <w:numId w:val="29"/>
        </w:numPr>
        <w:spacing w:line="480" w:lineRule="auto"/>
      </w:pPr>
      <w:r w:rsidRPr="00616F3E">
        <w:t>Gerenciamento de múltiplos projetos;</w:t>
      </w:r>
    </w:p>
    <w:p w14:paraId="30461B7A" w14:textId="77777777" w:rsidR="00E515F3" w:rsidRPr="00616F3E" w:rsidRDefault="00E5040A" w:rsidP="007D2F4B">
      <w:pPr>
        <w:numPr>
          <w:ilvl w:val="0"/>
          <w:numId w:val="29"/>
        </w:numPr>
        <w:spacing w:line="480" w:lineRule="auto"/>
      </w:pPr>
      <w:r w:rsidRPr="00616F3E">
        <w:t>Gerenciamento de orçamento;</w:t>
      </w:r>
    </w:p>
    <w:p w14:paraId="0C98D298" w14:textId="77777777" w:rsidR="00E515F3" w:rsidRPr="00616F3E" w:rsidRDefault="00E5040A" w:rsidP="007D2F4B">
      <w:pPr>
        <w:numPr>
          <w:ilvl w:val="0"/>
          <w:numId w:val="29"/>
        </w:numPr>
        <w:spacing w:line="480" w:lineRule="auto"/>
      </w:pPr>
      <w:r w:rsidRPr="00616F3E">
        <w:t>Portal do cliente;</w:t>
      </w:r>
    </w:p>
    <w:p w14:paraId="5DD3B854" w14:textId="77777777" w:rsidR="00E515F3" w:rsidRPr="00616F3E" w:rsidRDefault="00E5040A" w:rsidP="007D2F4B">
      <w:pPr>
        <w:numPr>
          <w:ilvl w:val="0"/>
          <w:numId w:val="29"/>
        </w:numPr>
        <w:spacing w:line="480" w:lineRule="auto"/>
      </w:pPr>
      <w:r w:rsidRPr="00616F3E">
        <w:t>Rastreamento do quanto deve custar até o término do projeto;</w:t>
      </w:r>
    </w:p>
    <w:p w14:paraId="1E5367AD" w14:textId="77777777" w:rsidR="00E515F3" w:rsidRPr="00616F3E" w:rsidRDefault="00E5040A" w:rsidP="007D2F4B">
      <w:pPr>
        <w:numPr>
          <w:ilvl w:val="0"/>
          <w:numId w:val="29"/>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7D2F4B">
      <w:pPr>
        <w:numPr>
          <w:ilvl w:val="0"/>
          <w:numId w:val="29"/>
        </w:numPr>
        <w:spacing w:line="480" w:lineRule="auto"/>
      </w:pPr>
      <w:r w:rsidRPr="00616F3E">
        <w:t>Rastreamento de metas;</w:t>
      </w:r>
    </w:p>
    <w:p w14:paraId="7381719E" w14:textId="2F8E1E9F" w:rsidR="00E515F3" w:rsidRPr="00616F3E" w:rsidRDefault="00E5040A" w:rsidP="007D2F4B">
      <w:pPr>
        <w:numPr>
          <w:ilvl w:val="0"/>
          <w:numId w:val="29"/>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7D2F4B">
      <w:pPr>
        <w:numPr>
          <w:ilvl w:val="0"/>
          <w:numId w:val="29"/>
        </w:numPr>
        <w:spacing w:line="480" w:lineRule="auto"/>
      </w:pPr>
      <w:r w:rsidRPr="00616F3E">
        <w:t>Gerenciamento de recursos;</w:t>
      </w:r>
    </w:p>
    <w:p w14:paraId="77EEB1C4" w14:textId="77777777" w:rsidR="00E515F3" w:rsidRPr="00616F3E" w:rsidRDefault="00E5040A" w:rsidP="007D2F4B">
      <w:pPr>
        <w:numPr>
          <w:ilvl w:val="0"/>
          <w:numId w:val="29"/>
        </w:numPr>
        <w:spacing w:line="480" w:lineRule="auto"/>
      </w:pPr>
      <w:r w:rsidRPr="00616F3E">
        <w:t>Rastreamento de cronogramas e custos;</w:t>
      </w:r>
    </w:p>
    <w:p w14:paraId="1B26B03B" w14:textId="77777777" w:rsidR="00E515F3" w:rsidRPr="00616F3E" w:rsidRDefault="00E5040A" w:rsidP="007D2F4B">
      <w:pPr>
        <w:numPr>
          <w:ilvl w:val="0"/>
          <w:numId w:val="29"/>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 xml:space="preserve">Figura 28 - </w:t>
      </w:r>
      <w:r w:rsidRPr="00C9676B">
        <w:rPr>
          <w:i/>
        </w:rPr>
        <w:t>ProjeQtOr</w:t>
      </w:r>
      <w:r>
        <w:t>: Tela inicial</w:t>
      </w:r>
    </w:p>
    <w:p w14:paraId="3ACC4A74" w14:textId="77777777" w:rsidR="00E515F3" w:rsidRDefault="00E5040A" w:rsidP="007D2F4B">
      <w:pPr>
        <w:spacing w:line="480" w:lineRule="auto"/>
      </w:pPr>
      <w:r>
        <w:rPr>
          <w:noProof/>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9"/>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w:t>
      </w:r>
      <w:r w:rsidRPr="00C9676B">
        <w:rPr>
          <w:i/>
        </w:rPr>
        <w:t>ProjeQtOr</w:t>
      </w:r>
      <w:r w:rsidRPr="00616F3E">
        <w:t xml:space="preserve"> foi desenvolvido utilizando a linguagem Java e possui a licença </w:t>
      </w:r>
      <w:r w:rsidRPr="00616F3E">
        <w:rPr>
          <w:i/>
        </w:rPr>
        <w:t xml:space="preserve">Affero General Public Licence </w:t>
      </w:r>
      <w:r w:rsidRPr="00616F3E">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C9676B">
        <w:rPr>
          <w:i/>
        </w:rPr>
        <w:t>ProjeQtOr</w:t>
      </w:r>
      <w:r w:rsidRPr="00616F3E">
        <w:t xml:space="preserve">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0"/>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bookmarkStart w:id="40" w:name="_Toc23089962"/>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bookmarkEnd w:id="40"/>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2"/>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w:t>
      </w:r>
      <w:r w:rsidRPr="00C9676B">
        <w:rPr>
          <w:i/>
        </w:rPr>
        <w:t>PHP</w:t>
      </w:r>
      <w:r w:rsidRPr="00616F3E">
        <w:t xml:space="preserve"> e pode ser utilizado com o banco de dados </w:t>
      </w:r>
      <w:r w:rsidRPr="00C9676B">
        <w:rPr>
          <w:i/>
        </w:rPr>
        <w:t>MySQL</w:t>
      </w:r>
      <w:r w:rsidRPr="00616F3E">
        <w:t xml:space="preserve"> ou </w:t>
      </w:r>
      <w:r w:rsidRPr="00C9676B">
        <w:rPr>
          <w:i/>
        </w:rPr>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7D2F4B">
      <w:pPr>
        <w:numPr>
          <w:ilvl w:val="0"/>
          <w:numId w:val="30"/>
        </w:numPr>
        <w:spacing w:line="480" w:lineRule="auto"/>
      </w:pPr>
      <w:r w:rsidRPr="00616F3E">
        <w:t>Gerenciamento de múltiplos projetos;</w:t>
      </w:r>
    </w:p>
    <w:p w14:paraId="22DCB4D4" w14:textId="77777777" w:rsidR="00E515F3" w:rsidRPr="00616F3E" w:rsidRDefault="00E5040A" w:rsidP="007D2F4B">
      <w:pPr>
        <w:numPr>
          <w:ilvl w:val="0"/>
          <w:numId w:val="30"/>
        </w:numPr>
        <w:spacing w:line="480" w:lineRule="auto"/>
      </w:pPr>
      <w:r w:rsidRPr="00616F3E">
        <w:t>Gerenciamento de orçamento;</w:t>
      </w:r>
    </w:p>
    <w:p w14:paraId="0811F66C" w14:textId="77777777" w:rsidR="00E515F3" w:rsidRPr="00616F3E" w:rsidRDefault="00E5040A" w:rsidP="007D2F4B">
      <w:pPr>
        <w:numPr>
          <w:ilvl w:val="0"/>
          <w:numId w:val="30"/>
        </w:numPr>
        <w:spacing w:line="480" w:lineRule="auto"/>
      </w:pPr>
      <w:r w:rsidRPr="00616F3E">
        <w:t>Portal do cliente;</w:t>
      </w:r>
    </w:p>
    <w:p w14:paraId="342732B3" w14:textId="77777777" w:rsidR="00E515F3" w:rsidRPr="00616F3E" w:rsidRDefault="00E5040A" w:rsidP="007D2F4B">
      <w:pPr>
        <w:numPr>
          <w:ilvl w:val="0"/>
          <w:numId w:val="30"/>
        </w:numPr>
        <w:spacing w:line="480" w:lineRule="auto"/>
      </w:pPr>
      <w:r w:rsidRPr="00616F3E">
        <w:t>Rastreamento do quanto deve custar até o término do projeto;</w:t>
      </w:r>
    </w:p>
    <w:p w14:paraId="5ED0CFF9" w14:textId="77777777" w:rsidR="00E515F3" w:rsidRPr="00616F3E" w:rsidRDefault="00E5040A" w:rsidP="007D2F4B">
      <w:pPr>
        <w:numPr>
          <w:ilvl w:val="0"/>
          <w:numId w:val="30"/>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7D2F4B">
      <w:pPr>
        <w:numPr>
          <w:ilvl w:val="0"/>
          <w:numId w:val="30"/>
        </w:numPr>
        <w:spacing w:line="480" w:lineRule="auto"/>
      </w:pPr>
      <w:r w:rsidRPr="00616F3E">
        <w:t xml:space="preserve">Quadro </w:t>
      </w:r>
      <w:r w:rsidRPr="00616F3E">
        <w:rPr>
          <w:i/>
        </w:rPr>
        <w:t>Kanban</w:t>
      </w:r>
      <w:r w:rsidRPr="00616F3E">
        <w:t>;</w:t>
      </w:r>
    </w:p>
    <w:p w14:paraId="7AC3193C" w14:textId="77777777" w:rsidR="00E515F3" w:rsidRPr="00616F3E" w:rsidRDefault="00E5040A" w:rsidP="007D2F4B">
      <w:pPr>
        <w:numPr>
          <w:ilvl w:val="0"/>
          <w:numId w:val="30"/>
        </w:numPr>
        <w:spacing w:line="480" w:lineRule="auto"/>
      </w:pPr>
      <w:r w:rsidRPr="00616F3E">
        <w:t>Rastreamento de metas;</w:t>
      </w:r>
    </w:p>
    <w:p w14:paraId="29AC0B49" w14:textId="444F67D3" w:rsidR="00E515F3" w:rsidRPr="00616F3E" w:rsidRDefault="00E5040A" w:rsidP="007D2F4B">
      <w:pPr>
        <w:numPr>
          <w:ilvl w:val="0"/>
          <w:numId w:val="30"/>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7D2F4B">
      <w:pPr>
        <w:numPr>
          <w:ilvl w:val="0"/>
          <w:numId w:val="30"/>
        </w:numPr>
        <w:spacing w:line="480" w:lineRule="auto"/>
      </w:pPr>
      <w:r w:rsidRPr="00616F3E">
        <w:t>Gerenciamento de recursos;</w:t>
      </w:r>
    </w:p>
    <w:p w14:paraId="66A1DD22" w14:textId="77777777" w:rsidR="00E515F3" w:rsidRPr="00616F3E" w:rsidRDefault="00E5040A" w:rsidP="007D2F4B">
      <w:pPr>
        <w:numPr>
          <w:ilvl w:val="0"/>
          <w:numId w:val="30"/>
        </w:numPr>
        <w:spacing w:line="480" w:lineRule="auto"/>
      </w:pPr>
      <w:r w:rsidRPr="00616F3E">
        <w:t>Rastreamento de cronogramas e custos;</w:t>
      </w:r>
    </w:p>
    <w:p w14:paraId="6AAD55B7" w14:textId="77777777" w:rsidR="00E515F3" w:rsidRPr="00616F3E" w:rsidRDefault="00E5040A" w:rsidP="007D2F4B">
      <w:pPr>
        <w:numPr>
          <w:ilvl w:val="0"/>
          <w:numId w:val="30"/>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 xml:space="preserve">Figura 32 - </w:t>
      </w:r>
      <w:r w:rsidRPr="00C9676B">
        <w:rPr>
          <w:i/>
        </w:rPr>
        <w:t>dotProject</w:t>
      </w:r>
      <w:r w:rsidRPr="00E5040A">
        <w:t>+: Planejamento e Monitoramento de custos</w:t>
      </w:r>
    </w:p>
    <w:p w14:paraId="20EA4240" w14:textId="77777777" w:rsidR="00E515F3" w:rsidRDefault="00E5040A" w:rsidP="007D2F4B">
      <w:pPr>
        <w:spacing w:line="480" w:lineRule="auto"/>
      </w:pPr>
      <w:r>
        <w:rPr>
          <w:noProof/>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3"/>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 xml:space="preserve">Figura 33 - </w:t>
      </w:r>
      <w:r w:rsidRPr="00C9676B">
        <w:rPr>
          <w:i/>
        </w:rPr>
        <w:t>dotProject</w:t>
      </w:r>
      <w:r>
        <w:t>+: Paleta de cores</w:t>
      </w:r>
    </w:p>
    <w:p w14:paraId="596303A1" w14:textId="77777777" w:rsidR="00E515F3" w:rsidRDefault="00E5040A" w:rsidP="007D2F4B">
      <w:pPr>
        <w:spacing w:line="480" w:lineRule="auto"/>
        <w:jc w:val="center"/>
      </w:pPr>
      <w:r>
        <w:rPr>
          <w:noProof/>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41" w:name="_wmv8jjcuusv" w:colFirst="0" w:colLast="0"/>
      <w:bookmarkEnd w:id="41"/>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bookmarkStart w:id="42" w:name="_Toc23089963"/>
      <w:r w:rsidRPr="00E5040A">
        <w:lastRenderedPageBreak/>
        <w:t xml:space="preserve">3.3.11 </w:t>
      </w:r>
      <w:r w:rsidRPr="00C9676B">
        <w:rPr>
          <w:i/>
        </w:rPr>
        <w:t>Redmine</w:t>
      </w:r>
      <w:bookmarkEnd w:id="42"/>
    </w:p>
    <w:p w14:paraId="6797B231" w14:textId="77777777" w:rsidR="00E515F3" w:rsidRPr="00E5040A" w:rsidRDefault="00E5040A" w:rsidP="007D2F4B">
      <w:pPr>
        <w:spacing w:line="480" w:lineRule="auto"/>
      </w:pPr>
      <w:r w:rsidRPr="00E5040A">
        <w:tab/>
        <w:t xml:space="preserve">Desenvolvido inicialmente por Jean-Philippe Lang e publicado no ano de 2006, o </w:t>
      </w:r>
      <w:r w:rsidRPr="00C9676B">
        <w:rPr>
          <w:i/>
        </w:rPr>
        <w:t>Redmine</w:t>
      </w:r>
      <w:r>
        <w:rPr>
          <w:vertAlign w:val="superscript"/>
        </w:rPr>
        <w:footnoteReference w:id="28"/>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 xml:space="preserve">General Public </w:t>
      </w:r>
      <w:proofErr w:type="spellStart"/>
      <w:r w:rsidRPr="00E5040A">
        <w:rPr>
          <w:i/>
        </w:rPr>
        <w:t>License</w:t>
      </w:r>
      <w:proofErr w:type="spellEnd"/>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7D2F4B">
      <w:pPr>
        <w:numPr>
          <w:ilvl w:val="0"/>
          <w:numId w:val="12"/>
        </w:numPr>
        <w:spacing w:line="480" w:lineRule="auto"/>
      </w:pPr>
      <w:r>
        <w:t>Suporte a múltiplos projetos;</w:t>
      </w:r>
    </w:p>
    <w:p w14:paraId="4A6417C2" w14:textId="77777777" w:rsidR="00E515F3" w:rsidRDefault="00E5040A" w:rsidP="007D2F4B">
      <w:pPr>
        <w:numPr>
          <w:ilvl w:val="0"/>
          <w:numId w:val="12"/>
        </w:numPr>
        <w:spacing w:line="480" w:lineRule="auto"/>
      </w:pPr>
      <w:r>
        <w:t>Portal do cliente;</w:t>
      </w:r>
    </w:p>
    <w:p w14:paraId="7CF0413E" w14:textId="77777777" w:rsidR="00E515F3" w:rsidRDefault="00E5040A" w:rsidP="007D2F4B">
      <w:pPr>
        <w:numPr>
          <w:ilvl w:val="0"/>
          <w:numId w:val="12"/>
        </w:numPr>
        <w:spacing w:line="480" w:lineRule="auto"/>
      </w:pPr>
      <w:r>
        <w:rPr>
          <w:i/>
        </w:rPr>
        <w:t>Templates</w:t>
      </w:r>
      <w:r>
        <w:t xml:space="preserve"> customizáveis;</w:t>
      </w:r>
    </w:p>
    <w:p w14:paraId="2803EA93" w14:textId="77777777" w:rsidR="00E515F3" w:rsidRDefault="00E5040A" w:rsidP="007D2F4B">
      <w:pPr>
        <w:numPr>
          <w:ilvl w:val="0"/>
          <w:numId w:val="12"/>
        </w:numPr>
        <w:spacing w:line="480" w:lineRule="auto"/>
      </w:pPr>
      <w:r>
        <w:t xml:space="preserve">Diagrama de </w:t>
      </w:r>
      <w:r>
        <w:rPr>
          <w:i/>
        </w:rPr>
        <w:t>Gantt;</w:t>
      </w:r>
    </w:p>
    <w:p w14:paraId="394AD767" w14:textId="77777777" w:rsidR="00E515F3" w:rsidRDefault="00E5040A" w:rsidP="007D2F4B">
      <w:pPr>
        <w:numPr>
          <w:ilvl w:val="0"/>
          <w:numId w:val="12"/>
        </w:numPr>
        <w:spacing w:line="480" w:lineRule="auto"/>
      </w:pPr>
      <w:r>
        <w:t>Rastreamento de Metas;</w:t>
      </w:r>
    </w:p>
    <w:p w14:paraId="073667A2" w14:textId="5698E254" w:rsidR="00E515F3" w:rsidRDefault="00E5040A" w:rsidP="007D2F4B">
      <w:pPr>
        <w:numPr>
          <w:ilvl w:val="0"/>
          <w:numId w:val="12"/>
        </w:numPr>
        <w:spacing w:line="480" w:lineRule="auto"/>
      </w:pPr>
      <w:r>
        <w:t xml:space="preserve">Gerenciamento de </w:t>
      </w:r>
      <w:r w:rsidR="00E81B54">
        <w:rPr>
          <w:i/>
        </w:rPr>
        <w:t>portfólio</w:t>
      </w:r>
      <w:r>
        <w:t>;</w:t>
      </w:r>
    </w:p>
    <w:p w14:paraId="4D3263D4" w14:textId="77777777" w:rsidR="00E515F3" w:rsidRDefault="00E5040A" w:rsidP="007D2F4B">
      <w:pPr>
        <w:numPr>
          <w:ilvl w:val="0"/>
          <w:numId w:val="12"/>
        </w:numPr>
        <w:spacing w:line="480" w:lineRule="auto"/>
      </w:pPr>
      <w:r>
        <w:t>Rastreamento de recursos;</w:t>
      </w:r>
    </w:p>
    <w:p w14:paraId="212C9BC7" w14:textId="77777777" w:rsidR="00E515F3" w:rsidRPr="00E5040A" w:rsidRDefault="00E5040A" w:rsidP="007D2F4B">
      <w:pPr>
        <w:numPr>
          <w:ilvl w:val="0"/>
          <w:numId w:val="12"/>
        </w:numPr>
        <w:spacing w:line="480" w:lineRule="auto"/>
      </w:pPr>
      <w:r w:rsidRPr="00E5040A">
        <w:t>Rastreamento de Cronogramas e custos;</w:t>
      </w:r>
    </w:p>
    <w:p w14:paraId="4760DA03" w14:textId="77777777" w:rsidR="00E515F3" w:rsidRDefault="00E5040A" w:rsidP="007D2F4B">
      <w:pPr>
        <w:numPr>
          <w:ilvl w:val="0"/>
          <w:numId w:val="12"/>
        </w:numPr>
        <w:spacing w:line="480" w:lineRule="auto"/>
      </w:pPr>
      <w:r>
        <w:t>Metodologias ágeis</w:t>
      </w:r>
    </w:p>
    <w:p w14:paraId="6998922F" w14:textId="77777777" w:rsidR="00E515F3" w:rsidRDefault="00E5040A" w:rsidP="007D2F4B">
      <w:pPr>
        <w:numPr>
          <w:ilvl w:val="0"/>
          <w:numId w:val="12"/>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 xml:space="preserve">Figura 35 - </w:t>
      </w:r>
      <w:r w:rsidRPr="00C9676B">
        <w:rPr>
          <w:i/>
        </w:rPr>
        <w:t>Redmine</w:t>
      </w:r>
      <w:r w:rsidRPr="00E5040A">
        <w:t>: Criação de uma nova tarefa</w:t>
      </w:r>
    </w:p>
    <w:p w14:paraId="361A9940" w14:textId="77777777" w:rsidR="00E515F3" w:rsidRDefault="00E5040A" w:rsidP="007D2F4B">
      <w:pPr>
        <w:spacing w:line="480" w:lineRule="auto"/>
      </w:pPr>
      <w:r>
        <w:rPr>
          <w:noProof/>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 xml:space="preserve">Figura 36 - </w:t>
      </w:r>
      <w:r w:rsidRPr="00C9676B">
        <w:rPr>
          <w:i/>
        </w:rPr>
        <w:t>Redmine</w:t>
      </w:r>
      <w:r>
        <w:t>: Paleta de cores</w:t>
      </w:r>
    </w:p>
    <w:p w14:paraId="0D4F318D" w14:textId="77777777" w:rsidR="00E515F3" w:rsidRDefault="00E5040A" w:rsidP="007D2F4B">
      <w:pPr>
        <w:spacing w:line="480" w:lineRule="auto"/>
        <w:jc w:val="center"/>
      </w:pPr>
      <w:r>
        <w:rPr>
          <w:noProof/>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43" w:name="_Toc23089964"/>
      <w:r w:rsidRPr="00E5040A">
        <w:t>3</w:t>
      </w:r>
      <w:r w:rsidRPr="00E5040A">
        <w:rPr>
          <w:sz w:val="26"/>
          <w:szCs w:val="26"/>
        </w:rPr>
        <w:t>.</w:t>
      </w:r>
      <w:r w:rsidRPr="00E5040A">
        <w:t>4 Resultados da Análise</w:t>
      </w:r>
      <w:bookmarkEnd w:id="43"/>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bookmarkStart w:id="44" w:name="_Toc23089965"/>
      <w:r w:rsidRPr="00E5040A">
        <w:t>3</w:t>
      </w:r>
      <w:r w:rsidRPr="00E5040A">
        <w:rPr>
          <w:sz w:val="26"/>
          <w:szCs w:val="26"/>
        </w:rPr>
        <w:t>.</w:t>
      </w:r>
      <w:r w:rsidRPr="00E5040A">
        <w:t>4</w:t>
      </w:r>
      <w:r w:rsidRPr="00E5040A">
        <w:rPr>
          <w:sz w:val="26"/>
          <w:szCs w:val="26"/>
        </w:rPr>
        <w:t>.</w:t>
      </w:r>
      <w:r w:rsidRPr="00E5040A">
        <w:t>1 Padrões de cores</w:t>
      </w:r>
      <w:bookmarkEnd w:id="44"/>
    </w:p>
    <w:p w14:paraId="48A22C93" w14:textId="01006109" w:rsidR="00E515F3" w:rsidRPr="006271E0" w:rsidRDefault="00E5040A" w:rsidP="007D2F4B">
      <w:pPr>
        <w:spacing w:line="480" w:lineRule="auto"/>
      </w:pPr>
      <w:r w:rsidRPr="00E5040A">
        <w:tab/>
      </w:r>
      <w:r w:rsidRPr="006271E0">
        <w:t xml:space="preserve">Os padrões de cores utilizados nas ferramentas foram extraídos utilizando a ferramenta </w:t>
      </w:r>
      <w:proofErr w:type="spellStart"/>
      <w:r w:rsidRPr="006271E0">
        <w:rPr>
          <w:i/>
        </w:rPr>
        <w:t>Canva</w:t>
      </w:r>
      <w:proofErr w:type="spellEnd"/>
      <w:r w:rsidRPr="006271E0">
        <w:rPr>
          <w:i/>
        </w:rPr>
        <w:t xml:space="preserve"> Color </w:t>
      </w:r>
      <w:proofErr w:type="spellStart"/>
      <w:r w:rsidRPr="006271E0">
        <w:rPr>
          <w:i/>
        </w:rPr>
        <w:t>Palette</w:t>
      </w:r>
      <w:proofErr w:type="spellEnd"/>
      <w:r w:rsidRPr="006271E0">
        <w:rPr>
          <w:i/>
          <w:vertAlign w:val="superscript"/>
        </w:rPr>
        <w:footnoteReference w:id="29"/>
      </w:r>
      <w:r w:rsidRPr="006271E0">
        <w:t xml:space="preserve">, que mostra a paleta de cores utilizada no site baseado em uma imagem retirada da ferramenta. </w:t>
      </w:r>
      <w:r w:rsidR="00616AC0">
        <w:t>Neste trabalho, a</w:t>
      </w:r>
      <w:r w:rsidR="00616AC0" w:rsidRPr="006271E0">
        <w:t xml:space="preserve"> </w:t>
      </w:r>
      <w:r w:rsidRPr="006271E0">
        <w:t xml:space="preserve">análise dos padrões de cores </w:t>
      </w:r>
      <w:r w:rsidR="00616AC0">
        <w:t>serve de base para</w:t>
      </w:r>
      <w:r w:rsidR="00616AC0" w:rsidRPr="006271E0">
        <w:t xml:space="preserve"> </w:t>
      </w:r>
      <w:r w:rsidRPr="006271E0">
        <w:t xml:space="preserve">a escolha da paleta de cores </w:t>
      </w:r>
      <w:r w:rsidR="00616AC0">
        <w:t xml:space="preserve">a ser utilizada na reimplementação da interface de usuário </w:t>
      </w:r>
      <w:r w:rsidRPr="006271E0">
        <w:t>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 xml:space="preserve">Teamwork </w:t>
            </w:r>
            <w:proofErr w:type="spellStart"/>
            <w:r w:rsidRPr="00C9676B">
              <w:rPr>
                <w:i/>
              </w:rPr>
              <w:t>Projects</w:t>
            </w:r>
            <w:proofErr w:type="spellEnd"/>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Project</w:t>
            </w:r>
            <w:r w:rsidRPr="00C9676B">
              <w:rPr>
                <w:i/>
                <w:sz w:val="26"/>
                <w:szCs w:val="26"/>
              </w:rPr>
              <w:t>.</w:t>
            </w:r>
            <w:r w:rsidRPr="00C9676B">
              <w:rPr>
                <w:i/>
              </w:rP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phpCollab</w:t>
            </w:r>
            <w:proofErr w:type="gramEnd"/>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dotProject</w:t>
            </w:r>
            <w:proofErr w:type="gramEnd"/>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w:t>
      </w:r>
      <w:r w:rsidRPr="00C9676B">
        <w:rPr>
          <w:i/>
        </w:rPr>
        <w:t>Asana</w:t>
      </w:r>
      <w:r w:rsidRPr="006271E0">
        <w:t xml:space="preserve"> até um tom mais escuro como o #374E6B do </w:t>
      </w:r>
      <w:proofErr w:type="spellStart"/>
      <w:r w:rsidRPr="006271E0">
        <w:rPr>
          <w:i/>
        </w:rPr>
        <w:t>TeamWork</w:t>
      </w:r>
      <w:proofErr w:type="spellEnd"/>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bookmarkStart w:id="45" w:name="_Toc23089966"/>
      <w:proofErr w:type="gramStart"/>
      <w:r w:rsidRPr="00E5040A">
        <w:t>3</w:t>
      </w:r>
      <w:r w:rsidRPr="00E5040A">
        <w:rPr>
          <w:sz w:val="26"/>
          <w:szCs w:val="26"/>
        </w:rPr>
        <w:t>.</w:t>
      </w:r>
      <w:r w:rsidRPr="00E5040A">
        <w:t>4</w:t>
      </w:r>
      <w:r w:rsidRPr="00E5040A">
        <w:rPr>
          <w:sz w:val="26"/>
          <w:szCs w:val="26"/>
        </w:rPr>
        <w:t>.</w:t>
      </w:r>
      <w:r w:rsidRPr="00E5040A">
        <w:t>2 Principais</w:t>
      </w:r>
      <w:proofErr w:type="gramEnd"/>
      <w:r w:rsidRPr="00E5040A">
        <w:t xml:space="preserve"> funcionalidades</w:t>
      </w:r>
      <w:bookmarkEnd w:id="45"/>
    </w:p>
    <w:p w14:paraId="3B71D0F3" w14:textId="6CCAC7BC" w:rsidR="00E515F3" w:rsidRPr="006271E0" w:rsidRDefault="00E5040A" w:rsidP="007D2F4B">
      <w:pPr>
        <w:spacing w:line="480" w:lineRule="auto"/>
        <w:rPr>
          <w:color w:val="FF0000"/>
        </w:rPr>
      </w:pPr>
      <w:r w:rsidRPr="00E5040A">
        <w:tab/>
      </w:r>
      <w:r w:rsidRPr="006271E0">
        <w:t xml:space="preserve">A análise das principais funcionalidades das ferramentas </w:t>
      </w:r>
      <w:r w:rsidR="008D3FA7" w:rsidRPr="006271E0">
        <w:t>auxili</w:t>
      </w:r>
      <w:r w:rsidR="008D3FA7">
        <w:t>a</w:t>
      </w:r>
      <w:r w:rsidR="008D3FA7" w:rsidRPr="006271E0">
        <w:t xml:space="preserve"> </w:t>
      </w:r>
      <w:r w:rsidRPr="006271E0">
        <w:t>na compreensão de como essas funcionalidades foram implementadas das ferramentas pesquisa</w:t>
      </w:r>
      <w:r w:rsidR="008D3FA7">
        <w:t>das</w:t>
      </w:r>
      <w:r w:rsidRPr="006271E0">
        <w:t xml:space="preserve">. Esse conhecimento adquirido serve de inspiração para definir a forma como as novas telas do </w:t>
      </w:r>
      <w:r w:rsidRPr="00C9676B">
        <w:rPr>
          <w:i/>
        </w:rPr>
        <w:t>dotProject</w:t>
      </w:r>
      <w:r w:rsidRPr="006271E0">
        <w: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04A791F4" w:rsidR="00E515F3" w:rsidRDefault="00E5040A" w:rsidP="007D2F4B">
            <w:pPr>
              <w:widowControl w:val="0"/>
              <w:spacing w:line="480" w:lineRule="auto"/>
              <w:jc w:val="left"/>
              <w:rPr>
                <w:b/>
              </w:rPr>
            </w:pPr>
            <w:r>
              <w:rPr>
                <w:b/>
              </w:rPr>
              <w:t xml:space="preserve">Gerenciamento de </w:t>
            </w:r>
            <w:r w:rsidR="00C9676B" w:rsidRPr="00C9676B">
              <w:rPr>
                <w:b/>
              </w:rPr>
              <w:t>portfó</w:t>
            </w:r>
            <w:r w:rsidRPr="00C9676B">
              <w:rPr>
                <w:b/>
              </w:rPr>
              <w:t>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C9676B">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bookmarkStart w:id="46" w:name="_Toc23089967"/>
      <w:proofErr w:type="gramStart"/>
      <w:r w:rsidRPr="00E5040A">
        <w:t>3</w:t>
      </w:r>
      <w:r w:rsidRPr="00E5040A">
        <w:rPr>
          <w:sz w:val="26"/>
          <w:szCs w:val="26"/>
        </w:rPr>
        <w:t>.</w:t>
      </w:r>
      <w:r w:rsidRPr="00E5040A">
        <w:t>4</w:t>
      </w:r>
      <w:r w:rsidRPr="00E5040A">
        <w:rPr>
          <w:sz w:val="26"/>
          <w:szCs w:val="26"/>
        </w:rPr>
        <w:t>.</w:t>
      </w:r>
      <w:r w:rsidRPr="00E5040A">
        <w:t>3 Principais</w:t>
      </w:r>
      <w:proofErr w:type="gramEnd"/>
      <w:r w:rsidRPr="00E5040A">
        <w:t xml:space="preserve"> tecnologias</w:t>
      </w:r>
      <w:bookmarkEnd w:id="46"/>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Pr="00C9676B" w:rsidRDefault="00E5040A" w:rsidP="007D2F4B">
            <w:pPr>
              <w:widowControl w:val="0"/>
              <w:spacing w:line="480" w:lineRule="auto"/>
              <w:jc w:val="left"/>
              <w:rPr>
                <w:b/>
                <w:i/>
              </w:rPr>
            </w:pPr>
            <w:r w:rsidRPr="00C9676B">
              <w:rPr>
                <w:b/>
                <w:i/>
              </w:rPr>
              <w:t>JIRA</w:t>
            </w:r>
          </w:p>
        </w:tc>
        <w:tc>
          <w:tcPr>
            <w:tcW w:w="6390" w:type="dxa"/>
            <w:shd w:val="clear" w:color="auto" w:fill="auto"/>
            <w:tcMar>
              <w:top w:w="100" w:type="dxa"/>
              <w:left w:w="100" w:type="dxa"/>
              <w:bottom w:w="100" w:type="dxa"/>
              <w:right w:w="100" w:type="dxa"/>
            </w:tcMar>
          </w:tcPr>
          <w:p w14:paraId="017B1ADE" w14:textId="77777777" w:rsidR="00E515F3" w:rsidRPr="00C9676B" w:rsidRDefault="00E5040A" w:rsidP="007D2F4B">
            <w:pPr>
              <w:widowControl w:val="0"/>
              <w:numPr>
                <w:ilvl w:val="0"/>
                <w:numId w:val="52"/>
              </w:numPr>
              <w:spacing w:line="480" w:lineRule="auto"/>
              <w:jc w:val="left"/>
              <w:rPr>
                <w:i/>
              </w:rPr>
            </w:pPr>
            <w:r w:rsidRPr="00C9676B">
              <w:rPr>
                <w:i/>
              </w:rPr>
              <w:t>Java;</w:t>
            </w:r>
          </w:p>
          <w:p w14:paraId="6AC27091" w14:textId="77777777" w:rsidR="00E515F3" w:rsidRPr="00C9676B" w:rsidRDefault="00E5040A" w:rsidP="007D2F4B">
            <w:pPr>
              <w:widowControl w:val="0"/>
              <w:numPr>
                <w:ilvl w:val="0"/>
                <w:numId w:val="52"/>
              </w:numPr>
              <w:spacing w:line="480" w:lineRule="auto"/>
              <w:jc w:val="left"/>
              <w:rPr>
                <w:i/>
              </w:rPr>
            </w:pPr>
            <w:r w:rsidRPr="00C9676B">
              <w:rPr>
                <w:i/>
              </w:rPr>
              <w:t>Webwork 1</w:t>
            </w:r>
            <w:r w:rsidRPr="00C9676B">
              <w:rPr>
                <w:i/>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Pr="00C9676B" w:rsidRDefault="00E5040A" w:rsidP="007D2F4B">
            <w:pPr>
              <w:widowControl w:val="0"/>
              <w:spacing w:line="480" w:lineRule="auto"/>
              <w:jc w:val="left"/>
              <w:rPr>
                <w:b/>
                <w:i/>
              </w:rPr>
            </w:pPr>
            <w:r w:rsidRPr="00C9676B">
              <w:rPr>
                <w:b/>
                <w:i/>
              </w:rPr>
              <w:t>Trello</w:t>
            </w:r>
          </w:p>
        </w:tc>
        <w:tc>
          <w:tcPr>
            <w:tcW w:w="6390" w:type="dxa"/>
            <w:shd w:val="clear" w:color="auto" w:fill="auto"/>
            <w:tcMar>
              <w:top w:w="100" w:type="dxa"/>
              <w:left w:w="100" w:type="dxa"/>
              <w:bottom w:w="100" w:type="dxa"/>
              <w:right w:w="100" w:type="dxa"/>
            </w:tcMar>
          </w:tcPr>
          <w:p w14:paraId="649D0BE0" w14:textId="77777777" w:rsidR="00E515F3" w:rsidRPr="00C9676B" w:rsidRDefault="00E5040A" w:rsidP="007D2F4B">
            <w:pPr>
              <w:widowControl w:val="0"/>
              <w:numPr>
                <w:ilvl w:val="0"/>
                <w:numId w:val="14"/>
              </w:numPr>
              <w:spacing w:line="480" w:lineRule="auto"/>
              <w:jc w:val="left"/>
              <w:rPr>
                <w:i/>
              </w:rPr>
            </w:pPr>
            <w:r w:rsidRPr="00C9676B">
              <w:rPr>
                <w:i/>
              </w:rPr>
              <w:t>JavaScript;</w:t>
            </w:r>
          </w:p>
          <w:p w14:paraId="77DD75D3" w14:textId="77777777" w:rsidR="00E515F3" w:rsidRPr="00C9676B" w:rsidRDefault="00E5040A" w:rsidP="007D2F4B">
            <w:pPr>
              <w:widowControl w:val="0"/>
              <w:numPr>
                <w:ilvl w:val="0"/>
                <w:numId w:val="14"/>
              </w:numPr>
              <w:spacing w:line="480" w:lineRule="auto"/>
              <w:jc w:val="left"/>
              <w:rPr>
                <w:i/>
              </w:rPr>
            </w:pPr>
            <w:r w:rsidRPr="00C9676B">
              <w:rPr>
                <w:i/>
              </w:rPr>
              <w:t>CoffeeScript;</w:t>
            </w:r>
          </w:p>
          <w:p w14:paraId="05FE1D9C" w14:textId="77777777" w:rsidR="00E515F3" w:rsidRPr="00C9676B" w:rsidRDefault="00E5040A" w:rsidP="007D2F4B">
            <w:pPr>
              <w:widowControl w:val="0"/>
              <w:numPr>
                <w:ilvl w:val="0"/>
                <w:numId w:val="14"/>
              </w:numPr>
              <w:spacing w:line="480" w:lineRule="auto"/>
              <w:jc w:val="left"/>
              <w:rPr>
                <w:i/>
              </w:rPr>
            </w:pPr>
            <w:r w:rsidRPr="00C9676B">
              <w:rPr>
                <w:i/>
              </w:rPr>
              <w:lastRenderedPageBreak/>
              <w:t>Backbone</w:t>
            </w:r>
            <w:r w:rsidRPr="00C9676B">
              <w:rPr>
                <w:i/>
                <w:sz w:val="26"/>
                <w:szCs w:val="26"/>
              </w:rPr>
              <w:t>.</w:t>
            </w:r>
            <w:r w:rsidRPr="00C9676B">
              <w:rPr>
                <w:i/>
              </w:rPr>
              <w:t>js;</w:t>
            </w:r>
          </w:p>
          <w:p w14:paraId="00C2AA30" w14:textId="77777777" w:rsidR="00E515F3" w:rsidRPr="00C9676B" w:rsidRDefault="00E5040A" w:rsidP="007D2F4B">
            <w:pPr>
              <w:widowControl w:val="0"/>
              <w:numPr>
                <w:ilvl w:val="0"/>
                <w:numId w:val="14"/>
              </w:numPr>
              <w:spacing w:line="480" w:lineRule="auto"/>
              <w:jc w:val="left"/>
              <w:rPr>
                <w:i/>
              </w:rPr>
            </w:pPr>
            <w:r w:rsidRPr="00C9676B">
              <w:rPr>
                <w:i/>
              </w:rPr>
              <w:t>HTML5 pushState;</w:t>
            </w:r>
          </w:p>
          <w:p w14:paraId="4707B5F9" w14:textId="77777777" w:rsidR="00E515F3" w:rsidRPr="00C9676B" w:rsidRDefault="00E5040A" w:rsidP="007D2F4B">
            <w:pPr>
              <w:widowControl w:val="0"/>
              <w:numPr>
                <w:ilvl w:val="0"/>
                <w:numId w:val="14"/>
              </w:numPr>
              <w:spacing w:line="480" w:lineRule="auto"/>
              <w:jc w:val="left"/>
              <w:rPr>
                <w:i/>
              </w:rPr>
            </w:pPr>
            <w:r w:rsidRPr="00C9676B">
              <w:rPr>
                <w:i/>
              </w:rPr>
              <w:t>Mustache;</w:t>
            </w:r>
          </w:p>
          <w:p w14:paraId="0DDCF6B1" w14:textId="77777777" w:rsidR="00E515F3" w:rsidRPr="00C9676B" w:rsidRDefault="00E5040A" w:rsidP="007D2F4B">
            <w:pPr>
              <w:widowControl w:val="0"/>
              <w:numPr>
                <w:ilvl w:val="0"/>
                <w:numId w:val="14"/>
              </w:numPr>
              <w:spacing w:line="480" w:lineRule="auto"/>
              <w:jc w:val="left"/>
              <w:rPr>
                <w:i/>
              </w:rPr>
            </w:pPr>
            <w:r w:rsidRPr="00C9676B">
              <w:rPr>
                <w:i/>
              </w:rPr>
              <w:t>Node</w:t>
            </w:r>
            <w:r w:rsidRPr="00C9676B">
              <w:rPr>
                <w:i/>
                <w:sz w:val="26"/>
                <w:szCs w:val="26"/>
              </w:rPr>
              <w:t>.</w:t>
            </w:r>
            <w:r w:rsidRPr="00C9676B">
              <w:rPr>
                <w:i/>
              </w:rPr>
              <w:t>js</w:t>
            </w:r>
            <w:r w:rsidRPr="00C9676B">
              <w:rPr>
                <w:i/>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Pr="00C9676B" w:rsidRDefault="00E5040A" w:rsidP="007D2F4B">
            <w:pPr>
              <w:widowControl w:val="0"/>
              <w:spacing w:line="480" w:lineRule="auto"/>
              <w:jc w:val="left"/>
              <w:rPr>
                <w:b/>
                <w:i/>
              </w:rPr>
            </w:pPr>
            <w:r w:rsidRPr="00C9676B">
              <w:rPr>
                <w:b/>
                <w:i/>
              </w:rPr>
              <w:t xml:space="preserve">Teamwork </w:t>
            </w:r>
            <w:proofErr w:type="spellStart"/>
            <w:r w:rsidRPr="00C9676B">
              <w:rPr>
                <w:b/>
                <w:i/>
              </w:rPr>
              <w:t>Projects</w:t>
            </w:r>
            <w:proofErr w:type="spellEnd"/>
          </w:p>
        </w:tc>
        <w:tc>
          <w:tcPr>
            <w:tcW w:w="6390" w:type="dxa"/>
            <w:shd w:val="clear" w:color="auto" w:fill="auto"/>
            <w:tcMar>
              <w:top w:w="100" w:type="dxa"/>
              <w:left w:w="100" w:type="dxa"/>
              <w:bottom w:w="100" w:type="dxa"/>
              <w:right w:w="100" w:type="dxa"/>
            </w:tcMar>
          </w:tcPr>
          <w:p w14:paraId="105A1C54" w14:textId="77777777" w:rsidR="00E515F3" w:rsidRPr="00C9676B" w:rsidRDefault="00E5040A" w:rsidP="007D2F4B">
            <w:pPr>
              <w:widowControl w:val="0"/>
              <w:numPr>
                <w:ilvl w:val="0"/>
                <w:numId w:val="3"/>
              </w:numPr>
              <w:spacing w:line="480" w:lineRule="auto"/>
              <w:jc w:val="left"/>
              <w:rPr>
                <w:i/>
              </w:rPr>
            </w:pPr>
            <w:r w:rsidRPr="00C9676B">
              <w:rPr>
                <w:i/>
              </w:rPr>
              <w:t>ColdFUsion;</w:t>
            </w:r>
          </w:p>
          <w:p w14:paraId="6BFD8A98" w14:textId="77777777" w:rsidR="00E515F3" w:rsidRPr="00C9676B" w:rsidRDefault="00E5040A" w:rsidP="007D2F4B">
            <w:pPr>
              <w:widowControl w:val="0"/>
              <w:numPr>
                <w:ilvl w:val="0"/>
                <w:numId w:val="3"/>
              </w:numPr>
              <w:spacing w:line="480" w:lineRule="auto"/>
              <w:jc w:val="left"/>
              <w:rPr>
                <w:i/>
              </w:rPr>
            </w:pPr>
            <w:r w:rsidRPr="00C9676B">
              <w:rPr>
                <w:i/>
              </w:rPr>
              <w:t>Knockout</w:t>
            </w:r>
            <w:r w:rsidRPr="00C9676B">
              <w:rPr>
                <w:i/>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Pr="00C9676B" w:rsidRDefault="00E5040A" w:rsidP="007D2F4B">
            <w:pPr>
              <w:widowControl w:val="0"/>
              <w:spacing w:line="480" w:lineRule="auto"/>
              <w:jc w:val="left"/>
              <w:rPr>
                <w:b/>
                <w:i/>
              </w:rPr>
            </w:pPr>
            <w:r w:rsidRPr="00C9676B">
              <w:rPr>
                <w:b/>
                <w:i/>
              </w:rPr>
              <w:t>Wrike</w:t>
            </w:r>
          </w:p>
        </w:tc>
        <w:tc>
          <w:tcPr>
            <w:tcW w:w="6390" w:type="dxa"/>
            <w:shd w:val="clear" w:color="auto" w:fill="auto"/>
            <w:tcMar>
              <w:top w:w="100" w:type="dxa"/>
              <w:left w:w="100" w:type="dxa"/>
              <w:bottom w:w="100" w:type="dxa"/>
              <w:right w:w="100" w:type="dxa"/>
            </w:tcMar>
          </w:tcPr>
          <w:p w14:paraId="29A60145" w14:textId="77777777" w:rsidR="00E515F3" w:rsidRPr="00C9676B" w:rsidRDefault="00E5040A" w:rsidP="007D2F4B">
            <w:pPr>
              <w:widowControl w:val="0"/>
              <w:spacing w:line="480" w:lineRule="auto"/>
              <w:jc w:val="left"/>
              <w:rPr>
                <w:i/>
              </w:rPr>
            </w:pPr>
            <w:r w:rsidRPr="00C9676B">
              <w:rPr>
                <w:i/>
              </w:rPr>
              <w:t>Por se tratar de um software proprietário, não foi possível encontrar informações sobre as tecnologias utilizadas no Wrike</w:t>
            </w:r>
            <w:r w:rsidRPr="00C9676B">
              <w:rPr>
                <w:i/>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Pr="00C9676B" w:rsidRDefault="00E5040A" w:rsidP="007D2F4B">
            <w:pPr>
              <w:widowControl w:val="0"/>
              <w:spacing w:line="480" w:lineRule="auto"/>
              <w:jc w:val="left"/>
              <w:rPr>
                <w:b/>
                <w:i/>
              </w:rPr>
            </w:pPr>
            <w:r w:rsidRPr="00C9676B">
              <w:rPr>
                <w:b/>
                <w:i/>
              </w:rPr>
              <w:t>Podio</w:t>
            </w:r>
          </w:p>
        </w:tc>
        <w:tc>
          <w:tcPr>
            <w:tcW w:w="6390" w:type="dxa"/>
            <w:shd w:val="clear" w:color="auto" w:fill="auto"/>
            <w:tcMar>
              <w:top w:w="100" w:type="dxa"/>
              <w:left w:w="100" w:type="dxa"/>
              <w:bottom w:w="100" w:type="dxa"/>
              <w:right w:w="100" w:type="dxa"/>
            </w:tcMar>
          </w:tcPr>
          <w:p w14:paraId="1D9F801A" w14:textId="77777777" w:rsidR="00E515F3" w:rsidRPr="00C9676B" w:rsidRDefault="00E5040A" w:rsidP="007D2F4B">
            <w:pPr>
              <w:widowControl w:val="0"/>
              <w:numPr>
                <w:ilvl w:val="0"/>
                <w:numId w:val="10"/>
              </w:numPr>
              <w:spacing w:line="480" w:lineRule="auto"/>
              <w:jc w:val="left"/>
              <w:rPr>
                <w:i/>
              </w:rPr>
            </w:pPr>
            <w:r w:rsidRPr="00C9676B">
              <w:rPr>
                <w:i/>
              </w:rPr>
              <w:t>Ruby;</w:t>
            </w:r>
          </w:p>
          <w:p w14:paraId="0B021960" w14:textId="77777777" w:rsidR="00E515F3" w:rsidRPr="00C9676B" w:rsidRDefault="00E5040A" w:rsidP="007D2F4B">
            <w:pPr>
              <w:widowControl w:val="0"/>
              <w:numPr>
                <w:ilvl w:val="0"/>
                <w:numId w:val="10"/>
              </w:numPr>
              <w:spacing w:line="480" w:lineRule="auto"/>
              <w:jc w:val="left"/>
              <w:rPr>
                <w:i/>
              </w:rPr>
            </w:pPr>
            <w:r w:rsidRPr="00C9676B">
              <w:rPr>
                <w:i/>
              </w:rPr>
              <w:t>JavaScript;</w:t>
            </w:r>
          </w:p>
          <w:p w14:paraId="6A9426A1" w14:textId="77777777" w:rsidR="00E515F3" w:rsidRPr="00C9676B" w:rsidRDefault="00E5040A" w:rsidP="007D2F4B">
            <w:pPr>
              <w:widowControl w:val="0"/>
              <w:numPr>
                <w:ilvl w:val="0"/>
                <w:numId w:val="10"/>
              </w:numPr>
              <w:spacing w:line="480" w:lineRule="auto"/>
              <w:jc w:val="left"/>
              <w:rPr>
                <w:i/>
              </w:rPr>
            </w:pPr>
            <w:r w:rsidRPr="00C9676B">
              <w:rPr>
                <w:i/>
              </w:rPr>
              <w:t>Python;</w:t>
            </w:r>
          </w:p>
          <w:p w14:paraId="509AD584" w14:textId="77777777" w:rsidR="00E515F3" w:rsidRPr="00C9676B" w:rsidRDefault="00E5040A" w:rsidP="007D2F4B">
            <w:pPr>
              <w:widowControl w:val="0"/>
              <w:numPr>
                <w:ilvl w:val="0"/>
                <w:numId w:val="10"/>
              </w:numPr>
              <w:spacing w:line="480" w:lineRule="auto"/>
              <w:jc w:val="left"/>
              <w:rPr>
                <w:i/>
              </w:rPr>
            </w:pPr>
            <w:r w:rsidRPr="00C9676B">
              <w:rPr>
                <w:i/>
              </w:rPr>
              <w:t>Backbone</w:t>
            </w:r>
            <w:r w:rsidRPr="00C9676B">
              <w:rPr>
                <w:i/>
                <w:sz w:val="26"/>
                <w:szCs w:val="26"/>
              </w:rPr>
              <w:t>.</w:t>
            </w:r>
            <w:r w:rsidRPr="00C9676B">
              <w:rPr>
                <w:i/>
              </w:rPr>
              <w:t>js</w:t>
            </w:r>
            <w:r w:rsidRPr="00C9676B">
              <w:rPr>
                <w:i/>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Pr="00C9676B" w:rsidRDefault="00E5040A" w:rsidP="007D2F4B">
            <w:pPr>
              <w:widowControl w:val="0"/>
              <w:spacing w:line="480" w:lineRule="auto"/>
              <w:jc w:val="left"/>
              <w:rPr>
                <w:b/>
                <w:i/>
              </w:rPr>
            </w:pPr>
            <w:r w:rsidRPr="00C9676B">
              <w:rPr>
                <w:b/>
                <w:i/>
              </w:rPr>
              <w:t>Asana</w:t>
            </w:r>
          </w:p>
        </w:tc>
        <w:tc>
          <w:tcPr>
            <w:tcW w:w="6390" w:type="dxa"/>
            <w:shd w:val="clear" w:color="auto" w:fill="auto"/>
            <w:tcMar>
              <w:top w:w="100" w:type="dxa"/>
              <w:left w:w="100" w:type="dxa"/>
              <w:bottom w:w="100" w:type="dxa"/>
              <w:right w:w="100" w:type="dxa"/>
            </w:tcMar>
          </w:tcPr>
          <w:p w14:paraId="2767E8EE" w14:textId="77777777" w:rsidR="00E515F3" w:rsidRPr="00C9676B" w:rsidRDefault="00E5040A" w:rsidP="007D2F4B">
            <w:pPr>
              <w:widowControl w:val="0"/>
              <w:numPr>
                <w:ilvl w:val="0"/>
                <w:numId w:val="4"/>
              </w:numPr>
              <w:spacing w:line="480" w:lineRule="auto"/>
              <w:jc w:val="left"/>
              <w:rPr>
                <w:i/>
              </w:rPr>
            </w:pPr>
            <w:r w:rsidRPr="00C9676B">
              <w:rPr>
                <w:i/>
              </w:rPr>
              <w:t>Luna</w:t>
            </w:r>
            <w:r w:rsidRPr="00C9676B">
              <w:rPr>
                <w:i/>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Pr="00C9676B" w:rsidRDefault="00E5040A" w:rsidP="007D2F4B">
            <w:pPr>
              <w:widowControl w:val="0"/>
              <w:spacing w:line="480" w:lineRule="auto"/>
              <w:jc w:val="left"/>
              <w:rPr>
                <w:b/>
                <w:i/>
              </w:rPr>
            </w:pPr>
            <w:r w:rsidRPr="00C9676B">
              <w:rPr>
                <w:b/>
                <w:i/>
              </w:rPr>
              <w:t>Project</w:t>
            </w:r>
            <w:r w:rsidRPr="00C9676B">
              <w:rPr>
                <w:b/>
                <w:i/>
                <w:sz w:val="26"/>
                <w:szCs w:val="26"/>
              </w:rPr>
              <w:t>.</w:t>
            </w:r>
            <w:r w:rsidRPr="00C9676B">
              <w:rPr>
                <w:b/>
                <w:i/>
              </w:rPr>
              <w:t>net</w:t>
            </w:r>
          </w:p>
        </w:tc>
        <w:tc>
          <w:tcPr>
            <w:tcW w:w="6390" w:type="dxa"/>
            <w:shd w:val="clear" w:color="auto" w:fill="auto"/>
            <w:tcMar>
              <w:top w:w="100" w:type="dxa"/>
              <w:left w:w="100" w:type="dxa"/>
              <w:bottom w:w="100" w:type="dxa"/>
              <w:right w:w="100" w:type="dxa"/>
            </w:tcMar>
          </w:tcPr>
          <w:p w14:paraId="6F9CF3A1" w14:textId="77777777" w:rsidR="00E515F3" w:rsidRPr="00C9676B" w:rsidRDefault="00E5040A" w:rsidP="007D2F4B">
            <w:pPr>
              <w:widowControl w:val="0"/>
              <w:numPr>
                <w:ilvl w:val="0"/>
                <w:numId w:val="49"/>
              </w:numPr>
              <w:spacing w:line="480" w:lineRule="auto"/>
              <w:jc w:val="left"/>
              <w:rPr>
                <w:i/>
              </w:rPr>
            </w:pPr>
            <w:r w:rsidRPr="00C9676B">
              <w:rPr>
                <w:i/>
              </w:rPr>
              <w:t>Java;</w:t>
            </w:r>
          </w:p>
          <w:p w14:paraId="733B6AD6" w14:textId="77777777" w:rsidR="00E515F3" w:rsidRPr="00C9676B" w:rsidRDefault="00E5040A" w:rsidP="007D2F4B">
            <w:pPr>
              <w:widowControl w:val="0"/>
              <w:numPr>
                <w:ilvl w:val="0"/>
                <w:numId w:val="49"/>
              </w:numPr>
              <w:spacing w:line="480" w:lineRule="auto"/>
              <w:jc w:val="left"/>
              <w:rPr>
                <w:i/>
              </w:rPr>
            </w:pPr>
            <w:r w:rsidRPr="00C9676B">
              <w:rPr>
                <w:i/>
              </w:rPr>
              <w:t>Oracle</w:t>
            </w:r>
            <w:r w:rsidRPr="00C9676B">
              <w:rPr>
                <w:i/>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Pr="00C9676B" w:rsidRDefault="00E5040A" w:rsidP="007D2F4B">
            <w:pPr>
              <w:widowControl w:val="0"/>
              <w:spacing w:line="480" w:lineRule="auto"/>
              <w:jc w:val="left"/>
              <w:rPr>
                <w:b/>
                <w:i/>
              </w:rPr>
            </w:pPr>
            <w:proofErr w:type="gramStart"/>
            <w:r w:rsidRPr="00C9676B">
              <w:rPr>
                <w:b/>
                <w:i/>
              </w:rPr>
              <w:t>phpCollab</w:t>
            </w:r>
            <w:proofErr w:type="gramEnd"/>
          </w:p>
        </w:tc>
        <w:tc>
          <w:tcPr>
            <w:tcW w:w="6390" w:type="dxa"/>
            <w:shd w:val="clear" w:color="auto" w:fill="auto"/>
            <w:tcMar>
              <w:top w:w="100" w:type="dxa"/>
              <w:left w:w="100" w:type="dxa"/>
              <w:bottom w:w="100" w:type="dxa"/>
              <w:right w:w="100" w:type="dxa"/>
            </w:tcMar>
          </w:tcPr>
          <w:p w14:paraId="3B09FC56" w14:textId="77777777" w:rsidR="00E515F3" w:rsidRPr="00C9676B" w:rsidRDefault="00E5040A" w:rsidP="007D2F4B">
            <w:pPr>
              <w:widowControl w:val="0"/>
              <w:numPr>
                <w:ilvl w:val="0"/>
                <w:numId w:val="37"/>
              </w:numPr>
              <w:spacing w:line="480" w:lineRule="auto"/>
              <w:jc w:val="left"/>
              <w:rPr>
                <w:i/>
              </w:rPr>
            </w:pPr>
            <w:r w:rsidRPr="00C9676B">
              <w:rPr>
                <w:i/>
              </w:rPr>
              <w:t>PHP;</w:t>
            </w:r>
          </w:p>
          <w:p w14:paraId="09223CCC" w14:textId="77777777" w:rsidR="00E515F3" w:rsidRPr="00C9676B" w:rsidRDefault="00E5040A" w:rsidP="007D2F4B">
            <w:pPr>
              <w:widowControl w:val="0"/>
              <w:numPr>
                <w:ilvl w:val="0"/>
                <w:numId w:val="37"/>
              </w:numPr>
              <w:spacing w:line="480" w:lineRule="auto"/>
              <w:jc w:val="left"/>
              <w:rPr>
                <w:i/>
              </w:rPr>
            </w:pPr>
            <w:r w:rsidRPr="00C9676B">
              <w:rPr>
                <w:i/>
              </w:rPr>
              <w:t>MySQL;</w:t>
            </w:r>
          </w:p>
          <w:p w14:paraId="01831184" w14:textId="77777777" w:rsidR="00E515F3" w:rsidRPr="00C9676B" w:rsidRDefault="00E5040A" w:rsidP="007D2F4B">
            <w:pPr>
              <w:widowControl w:val="0"/>
              <w:numPr>
                <w:ilvl w:val="0"/>
                <w:numId w:val="37"/>
              </w:numPr>
              <w:spacing w:line="480" w:lineRule="auto"/>
              <w:jc w:val="left"/>
              <w:rPr>
                <w:i/>
              </w:rPr>
            </w:pPr>
            <w:r w:rsidRPr="00C9676B">
              <w:rPr>
                <w:i/>
              </w:rPr>
              <w:t>PostgreSQL</w:t>
            </w:r>
            <w:r w:rsidRPr="00C9676B">
              <w:rPr>
                <w:i/>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Pr="00C9676B" w:rsidRDefault="00E5040A" w:rsidP="007D2F4B">
            <w:pPr>
              <w:widowControl w:val="0"/>
              <w:spacing w:line="480" w:lineRule="auto"/>
              <w:jc w:val="left"/>
              <w:rPr>
                <w:b/>
                <w:i/>
              </w:rPr>
            </w:pPr>
            <w:r w:rsidRPr="00C9676B">
              <w:rPr>
                <w:b/>
                <w:i/>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Pr="00C9676B" w:rsidRDefault="00E5040A" w:rsidP="007D2F4B">
            <w:pPr>
              <w:widowControl w:val="0"/>
              <w:numPr>
                <w:ilvl w:val="0"/>
                <w:numId w:val="41"/>
              </w:numPr>
              <w:spacing w:line="480" w:lineRule="auto"/>
              <w:jc w:val="left"/>
              <w:rPr>
                <w:i/>
              </w:rPr>
            </w:pPr>
            <w:r w:rsidRPr="00C9676B">
              <w:rPr>
                <w:i/>
              </w:rPr>
              <w:t>Java</w:t>
            </w:r>
            <w:r w:rsidRPr="00C9676B">
              <w:rPr>
                <w:i/>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Pr="00C9676B" w:rsidRDefault="00E5040A" w:rsidP="007D2F4B">
            <w:pPr>
              <w:widowControl w:val="0"/>
              <w:spacing w:line="480" w:lineRule="auto"/>
              <w:jc w:val="left"/>
              <w:rPr>
                <w:b/>
                <w:i/>
              </w:rPr>
            </w:pPr>
            <w:proofErr w:type="gramStart"/>
            <w:r w:rsidRPr="00C9676B">
              <w:rPr>
                <w:b/>
                <w:i/>
              </w:rPr>
              <w:t>dotProject</w:t>
            </w:r>
            <w:proofErr w:type="gramEnd"/>
          </w:p>
        </w:tc>
        <w:tc>
          <w:tcPr>
            <w:tcW w:w="6390" w:type="dxa"/>
            <w:shd w:val="clear" w:color="auto" w:fill="auto"/>
            <w:tcMar>
              <w:top w:w="100" w:type="dxa"/>
              <w:left w:w="100" w:type="dxa"/>
              <w:bottom w:w="100" w:type="dxa"/>
              <w:right w:w="100" w:type="dxa"/>
            </w:tcMar>
          </w:tcPr>
          <w:p w14:paraId="71282BCF" w14:textId="77777777" w:rsidR="00E515F3" w:rsidRPr="00C9676B" w:rsidRDefault="00E5040A" w:rsidP="007D2F4B">
            <w:pPr>
              <w:widowControl w:val="0"/>
              <w:numPr>
                <w:ilvl w:val="0"/>
                <w:numId w:val="24"/>
              </w:numPr>
              <w:spacing w:line="480" w:lineRule="auto"/>
              <w:jc w:val="left"/>
              <w:rPr>
                <w:i/>
              </w:rPr>
            </w:pPr>
            <w:r w:rsidRPr="00C9676B">
              <w:rPr>
                <w:i/>
              </w:rPr>
              <w:t>PHP;</w:t>
            </w:r>
          </w:p>
          <w:p w14:paraId="2D258708" w14:textId="77777777" w:rsidR="00E515F3" w:rsidRPr="00C9676B" w:rsidRDefault="00E5040A" w:rsidP="007D2F4B">
            <w:pPr>
              <w:widowControl w:val="0"/>
              <w:numPr>
                <w:ilvl w:val="0"/>
                <w:numId w:val="24"/>
              </w:numPr>
              <w:spacing w:line="480" w:lineRule="auto"/>
              <w:jc w:val="left"/>
              <w:rPr>
                <w:i/>
              </w:rPr>
            </w:pPr>
            <w:r w:rsidRPr="00C9676B">
              <w:rPr>
                <w:i/>
              </w:rPr>
              <w:t>MySQL;</w:t>
            </w:r>
          </w:p>
          <w:p w14:paraId="13BA07DD" w14:textId="77777777" w:rsidR="00E515F3" w:rsidRPr="00C9676B" w:rsidRDefault="00E5040A" w:rsidP="007D2F4B">
            <w:pPr>
              <w:widowControl w:val="0"/>
              <w:numPr>
                <w:ilvl w:val="0"/>
                <w:numId w:val="24"/>
              </w:numPr>
              <w:spacing w:line="480" w:lineRule="auto"/>
              <w:jc w:val="left"/>
              <w:rPr>
                <w:i/>
              </w:rPr>
            </w:pPr>
            <w:r w:rsidRPr="00C9676B">
              <w:rPr>
                <w:i/>
              </w:rPr>
              <w:t>JavaScript;</w:t>
            </w:r>
          </w:p>
          <w:p w14:paraId="62CC6779" w14:textId="77777777" w:rsidR="00E515F3" w:rsidRPr="00C9676B" w:rsidRDefault="00E5040A" w:rsidP="007D2F4B">
            <w:pPr>
              <w:widowControl w:val="0"/>
              <w:numPr>
                <w:ilvl w:val="0"/>
                <w:numId w:val="24"/>
              </w:numPr>
              <w:spacing w:line="480" w:lineRule="auto"/>
              <w:jc w:val="left"/>
              <w:rPr>
                <w:i/>
              </w:rPr>
            </w:pPr>
            <w:r w:rsidRPr="00C9676B">
              <w:rPr>
                <w:i/>
              </w:rPr>
              <w:t>HTML;</w:t>
            </w:r>
          </w:p>
          <w:p w14:paraId="56AA8404" w14:textId="77777777" w:rsidR="00E515F3" w:rsidRPr="00C9676B" w:rsidRDefault="00E5040A" w:rsidP="007D2F4B">
            <w:pPr>
              <w:widowControl w:val="0"/>
              <w:numPr>
                <w:ilvl w:val="0"/>
                <w:numId w:val="24"/>
              </w:numPr>
              <w:spacing w:line="480" w:lineRule="auto"/>
              <w:jc w:val="left"/>
              <w:rPr>
                <w:i/>
              </w:rPr>
            </w:pPr>
            <w:r w:rsidRPr="00C9676B">
              <w:rPr>
                <w:i/>
              </w:rPr>
              <w:t>CSS</w:t>
            </w:r>
            <w:r w:rsidRPr="00C9676B">
              <w:rPr>
                <w:i/>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w:t>
      </w:r>
      <w:r w:rsidRPr="00C9676B">
        <w:rPr>
          <w:i/>
        </w:rPr>
        <w:t>Java, PHP e MySQL</w:t>
      </w:r>
      <w:r w:rsidRPr="006271E0">
        <w:t xml:space="preserve">,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32F42A6" w:rsidR="00E515F3" w:rsidRPr="006271E0" w:rsidRDefault="00E5040A" w:rsidP="007D2F4B">
      <w:pPr>
        <w:spacing w:line="480" w:lineRule="auto"/>
        <w:ind w:firstLine="720"/>
      </w:pPr>
      <w:r w:rsidRPr="006271E0">
        <w:t xml:space="preserve">A análise das principais tecnologias das ferramentas </w:t>
      </w:r>
      <w:r w:rsidR="008D3FA7" w:rsidRPr="006271E0">
        <w:t>auxili</w:t>
      </w:r>
      <w:r w:rsidR="008D3FA7">
        <w:t>a</w:t>
      </w:r>
      <w:r w:rsidR="008D3FA7" w:rsidRPr="006271E0">
        <w:t xml:space="preserve"> </w:t>
      </w:r>
      <w:r w:rsidRPr="006271E0">
        <w:t xml:space="preserve">na escolha das tecnologias </w:t>
      </w:r>
      <w:r w:rsidR="008D3FA7">
        <w:t xml:space="preserve">a serem </w:t>
      </w:r>
      <w:r w:rsidRPr="006271E0">
        <w:t xml:space="preserve">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47" w:name="_Toc23089968"/>
      <w:r w:rsidRPr="00E5040A">
        <w:lastRenderedPageBreak/>
        <w:t>4</w:t>
      </w:r>
      <w:r w:rsidRPr="00E5040A">
        <w:rPr>
          <w:sz w:val="26"/>
          <w:szCs w:val="26"/>
        </w:rPr>
        <w:t>.</w:t>
      </w:r>
      <w:r w:rsidRPr="00E5040A">
        <w:t xml:space="preserve"> Proposta de Solução</w:t>
      </w:r>
      <w:bookmarkEnd w:id="47"/>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7D2F4B">
      <w:pPr>
        <w:numPr>
          <w:ilvl w:val="0"/>
          <w:numId w:val="35"/>
        </w:numPr>
        <w:spacing w:line="480" w:lineRule="auto"/>
      </w:pPr>
      <w:r>
        <w:t>Atualização tecnológica;</w:t>
      </w:r>
    </w:p>
    <w:p w14:paraId="04ADBDEE" w14:textId="42E00CD0" w:rsidR="00E515F3" w:rsidRPr="00E5040A" w:rsidRDefault="00E5040A" w:rsidP="007D2F4B">
      <w:pPr>
        <w:numPr>
          <w:ilvl w:val="0"/>
          <w:numId w:val="35"/>
        </w:numPr>
        <w:spacing w:line="480" w:lineRule="auto"/>
      </w:pPr>
      <w:r w:rsidRPr="00E5040A">
        <w:t>Aproximação da ferramenta com outras ferramentas similares utilizadas atualmente no mercado</w:t>
      </w:r>
      <w:r w:rsidR="008A2E20">
        <w:t>, conforme identificado no estado da arte (vide capítulo</w:t>
      </w:r>
      <w:r w:rsidR="002252F4">
        <w:t xml:space="preserve"> 3)</w:t>
      </w:r>
      <w:r w:rsidRPr="00E5040A">
        <w:t>;</w:t>
      </w:r>
    </w:p>
    <w:p w14:paraId="1C18C728" w14:textId="6AB0919D" w:rsidR="00E515F3" w:rsidRPr="00E5040A" w:rsidRDefault="00E5040A" w:rsidP="007D2F4B">
      <w:pPr>
        <w:numPr>
          <w:ilvl w:val="0"/>
          <w:numId w:val="35"/>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D9D1116" w14:textId="77777777" w:rsidR="00E515F3" w:rsidRPr="00E5040A" w:rsidRDefault="00E5040A" w:rsidP="00C2106B">
      <w:pPr>
        <w:spacing w:line="480" w:lineRule="auto"/>
        <w:ind w:firstLine="720"/>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6FB231AE" w:rsidR="00E515F3" w:rsidRDefault="00E5040A" w:rsidP="007D2F4B">
      <w:pPr>
        <w:spacing w:line="480" w:lineRule="auto"/>
        <w:ind w:firstLine="720"/>
      </w:pPr>
      <w:r w:rsidRPr="00E5040A">
        <w:t xml:space="preserve">Assim, este capítulo apresenta a análise de requisitos, incluindo a análise </w:t>
      </w:r>
      <w:r w:rsidR="008A2E20">
        <w:t>d</w:t>
      </w:r>
      <w:r w:rsidRPr="00E5040A">
        <w:t xml:space="preserve">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48" w:name="_Toc23089969"/>
      <w:r w:rsidRPr="00E5040A">
        <w:lastRenderedPageBreak/>
        <w:t>4.1 Requisitos</w:t>
      </w:r>
      <w:bookmarkEnd w:id="48"/>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7D2F4B">
      <w:pPr>
        <w:numPr>
          <w:ilvl w:val="0"/>
          <w:numId w:val="34"/>
        </w:numPr>
        <w:spacing w:line="480" w:lineRule="auto"/>
      </w:pPr>
      <w:r w:rsidRPr="00E5040A">
        <w:t>Entrevistas com os professores das disciplinas de gerência de projetos;</w:t>
      </w:r>
    </w:p>
    <w:p w14:paraId="6CD437A6" w14:textId="77777777" w:rsidR="00E515F3" w:rsidRPr="00E5040A" w:rsidRDefault="00E5040A" w:rsidP="007D2F4B">
      <w:pPr>
        <w:numPr>
          <w:ilvl w:val="0"/>
          <w:numId w:val="34"/>
        </w:numPr>
        <w:spacing w:line="480" w:lineRule="auto"/>
      </w:pPr>
      <w:r w:rsidRPr="00E5040A">
        <w:t xml:space="preserve">Aplicação de um </w:t>
      </w:r>
      <w:r w:rsidRPr="00E5040A">
        <w:rPr>
          <w:i/>
        </w:rPr>
        <w:t xml:space="preserve">survey </w:t>
      </w:r>
      <w:r w:rsidRPr="00E5040A">
        <w:t xml:space="preserve">com usuários da versão atual do </w:t>
      </w:r>
      <w:r w:rsidRPr="00C2106B">
        <w:rPr>
          <w:i/>
        </w:rPr>
        <w:t>dotProject</w:t>
      </w:r>
      <w:r w:rsidRPr="00E5040A">
        <w:t>+;</w:t>
      </w:r>
    </w:p>
    <w:p w14:paraId="2467C3AF" w14:textId="77777777" w:rsidR="00E515F3" w:rsidRPr="00E5040A" w:rsidRDefault="00E5040A" w:rsidP="007D2F4B">
      <w:pPr>
        <w:numPr>
          <w:ilvl w:val="0"/>
          <w:numId w:val="34"/>
        </w:numPr>
        <w:spacing w:line="480" w:lineRule="auto"/>
      </w:pPr>
      <w:r w:rsidRPr="00E5040A">
        <w:t>Avaliação de usabilidade</w:t>
      </w:r>
      <w:r>
        <w:rPr>
          <w:vertAlign w:val="superscript"/>
        </w:rPr>
        <w:footnoteReference w:id="30"/>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7D2F4B">
      <w:pPr>
        <w:numPr>
          <w:ilvl w:val="0"/>
          <w:numId w:val="34"/>
        </w:numPr>
        <w:spacing w:line="480" w:lineRule="auto"/>
      </w:pPr>
      <w:r>
        <w:t>Análise de personas</w:t>
      </w:r>
    </w:p>
    <w:p w14:paraId="0952DE8E" w14:textId="5B635415" w:rsidR="00E515F3" w:rsidRDefault="00E5040A" w:rsidP="007D2F4B">
      <w:pPr>
        <w:numPr>
          <w:ilvl w:val="0"/>
          <w:numId w:val="34"/>
        </w:numPr>
        <w:spacing w:line="480" w:lineRule="auto"/>
      </w:pPr>
      <w:r w:rsidRPr="00E5040A">
        <w:t xml:space="preserve">Entrevista com especialista em </w:t>
      </w:r>
      <w:r w:rsidRPr="00C2106B">
        <w:rPr>
          <w:i/>
        </w:rPr>
        <w:t>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bookmarkStart w:id="49" w:name="_Toc23089970"/>
      <w:r w:rsidRPr="00E5040A">
        <w:t>4.1.1 Entrevistas com professores das disciplinas de gerência de projetos</w:t>
      </w:r>
      <w:bookmarkEnd w:id="49"/>
    </w:p>
    <w:p w14:paraId="11C113A0" w14:textId="28585B56" w:rsidR="00E515F3" w:rsidRPr="00E5040A" w:rsidRDefault="00E5040A" w:rsidP="007D2F4B">
      <w:pPr>
        <w:spacing w:line="480" w:lineRule="auto"/>
      </w:pPr>
      <w:r w:rsidRPr="00E5040A">
        <w:tab/>
        <w:t xml:space="preserve">Na primeira etapa da coleta de requisitos, foram </w:t>
      </w:r>
      <w:r w:rsidR="008A2E20">
        <w:t>realizadas</w:t>
      </w:r>
      <w:r w:rsidR="008A2E20" w:rsidRPr="00E5040A">
        <w:t xml:space="preserve"> </w:t>
      </w:r>
      <w:r w:rsidRPr="00E5040A">
        <w:t xml:space="preserve">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possíveis pontos de partida para a refatoração, e a disponibilização das turmas para que os protótipos das 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bookmarkStart w:id="50" w:name="_Toc23089971"/>
      <w:r w:rsidRPr="00E5040A">
        <w:lastRenderedPageBreak/>
        <w:t xml:space="preserve">4.1.2 Aplicação do </w:t>
      </w:r>
      <w:r w:rsidRPr="00E5040A">
        <w:rPr>
          <w:i/>
        </w:rPr>
        <w:t>survey</w:t>
      </w:r>
      <w:bookmarkEnd w:id="50"/>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proofErr w:type="spellStart"/>
      <w:r w:rsidRPr="00E5040A">
        <w:rPr>
          <w:i/>
        </w:rPr>
        <w:t>Forms</w:t>
      </w:r>
      <w:proofErr w:type="spellEnd"/>
      <w:r>
        <w:rPr>
          <w:i/>
          <w:vertAlign w:val="superscript"/>
        </w:rPr>
        <w:footnoteReference w:id="31"/>
      </w:r>
      <w:r w:rsidRPr="00E5040A">
        <w:t xml:space="preserve"> da </w:t>
      </w:r>
      <w:r w:rsidRPr="00C2106B">
        <w:rPr>
          <w:i/>
        </w:rPr>
        <w:t>Google</w:t>
      </w:r>
      <w:r w:rsidRPr="00E5040A">
        <w:t xml:space="preserv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bookmarkStart w:id="51" w:name="_Toc23089972"/>
      <w:r w:rsidRPr="00E5040A">
        <w:t>4.1.2.1 Questionário SUS</w:t>
      </w:r>
      <w:bookmarkEnd w:id="51"/>
    </w:p>
    <w:p w14:paraId="4C956DEE" w14:textId="3895E7CB"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 (</w:t>
      </w:r>
      <w:r w:rsidRPr="00E5040A">
        <w:rPr>
          <w:i/>
        </w:rPr>
        <w:t>System Usability Scale)</w:t>
      </w:r>
      <w:r w:rsidRPr="00E5040A">
        <w:t xml:space="preserve">. Esse é um tipo de </w:t>
      </w:r>
      <w:r w:rsidRPr="00E5040A">
        <w:rPr>
          <w:i/>
        </w:rPr>
        <w:t>survey</w:t>
      </w:r>
      <w:r w:rsidRPr="00E5040A">
        <w:t xml:space="preserve"> que possui 10 perguntas, sendo rápido tanto para o público responder, tanto para o aplicador do questionário realizar a compilação dos resultados (BANGOR </w:t>
      </w:r>
      <w:r w:rsidRPr="00E5040A">
        <w:rPr>
          <w:i/>
        </w:rPr>
        <w:t>et al.</w:t>
      </w:r>
      <w:r w:rsidRPr="00E5040A">
        <w:t xml:space="preserve">, 2009). A figura 34 mostra o resultado do questionário SUS aplicado sobre a versão antiga do </w:t>
      </w:r>
      <w:r w:rsidRPr="00E5040A">
        <w:rPr>
          <w:i/>
        </w:rPr>
        <w:t>dotProject+</w:t>
      </w:r>
      <w:r w:rsidRPr="00E5040A">
        <w:t xml:space="preserve">, onde as cores laranja e vermelho demonstram respostas com um teor negativo moderado e demasiado sobre o sistema, respectivamente; as cores azul e verde demonstram respostas com um teor positivo </w:t>
      </w:r>
      <w:r w:rsidRPr="00E5040A">
        <w:lastRenderedPageBreak/>
        <w:t>moderado e demasiado sobre o sistema, respectivamente; e a cor amarela demonstra respostas neutras:</w:t>
      </w:r>
    </w:p>
    <w:p w14:paraId="68294F73" w14:textId="77777777" w:rsidR="00E81B54" w:rsidRDefault="00E81B54"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8"/>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288A6ECB" w:rsidR="00E515F3" w:rsidRPr="00E5040A" w:rsidRDefault="00E5040A" w:rsidP="007D2F4B">
      <w:pPr>
        <w:spacing w:line="480" w:lineRule="auto"/>
        <w:rPr>
          <w:b/>
          <w:sz w:val="20"/>
          <w:szCs w:val="20"/>
        </w:rPr>
      </w:pPr>
      <w:r w:rsidRPr="00E5040A">
        <w:tab/>
      </w:r>
      <w:r w:rsidR="008A2E20">
        <w:t>Como resultado,</w:t>
      </w:r>
      <w:r w:rsidRPr="00E5040A">
        <w:t xml:space="preserve">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e para as </w:t>
      </w:r>
      <w:r w:rsidRPr="00E5040A">
        <w:lastRenderedPageBreak/>
        <w:t>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pontuação obtida fica muito abaixo dos 68 pontos, apontados por Sauro (2011) como sendo uma pontuação considerada média entre mais de 500 sistemas avaliados.</w:t>
      </w:r>
    </w:p>
    <w:p w14:paraId="4932D42D" w14:textId="5C40D996" w:rsidR="00E515F3" w:rsidRPr="00E5040A" w:rsidRDefault="00E5040A" w:rsidP="007D2F4B">
      <w:pPr>
        <w:spacing w:line="480" w:lineRule="auto"/>
        <w:ind w:firstLine="720"/>
      </w:pPr>
      <w:r w:rsidRPr="00E5040A">
        <w:t xml:space="preserve">Conforme é possível observar na figura 34, o </w:t>
      </w:r>
      <w:r w:rsidRPr="00E5040A">
        <w:rPr>
          <w:i/>
        </w:rPr>
        <w:t>dotProject+</w:t>
      </w:r>
      <w:r w:rsidRPr="00E5040A">
        <w:t xml:space="preserve"> </w:t>
      </w:r>
      <w:r w:rsidR="008A2E20">
        <w:t>não atende</w:t>
      </w:r>
      <w:r w:rsidRPr="00E5040A">
        <w:t xml:space="preserve"> à satisfação dos usuários</w:t>
      </w:r>
      <w:r w:rsidR="008A2E20">
        <w:t xml:space="preserve"> no que diz respeito</w:t>
      </w:r>
      <w:r w:rsidRPr="00E5040A">
        <w:t xml:space="preserve"> </w:t>
      </w:r>
      <w:r w:rsidR="008A2E20">
        <w:t>a</w:t>
      </w:r>
      <w:r w:rsidRPr="00E5040A">
        <w:t>o aprendizado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bookmarkStart w:id="52" w:name="_Toc23089973"/>
      <w:r w:rsidRPr="00E5040A">
        <w:t>4.1.2.2 Sugestões dos usuários</w:t>
      </w:r>
      <w:bookmarkEnd w:id="52"/>
    </w:p>
    <w:p w14:paraId="75616687" w14:textId="79AB7F6A"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w:t>
      </w:r>
      <w:r w:rsidR="00C6074B">
        <w:t>Algumas das sugestões são apresentadas na sequência</w:t>
      </w:r>
      <w:r w:rsidRPr="00E5040A">
        <w:t>:</w:t>
      </w:r>
    </w:p>
    <w:p w14:paraId="34A72E59" w14:textId="77777777" w:rsidR="00E515F3" w:rsidRPr="00E5040A" w:rsidRDefault="00E515F3" w:rsidP="007D2F4B">
      <w:pPr>
        <w:spacing w:line="480" w:lineRule="auto"/>
      </w:pPr>
    </w:p>
    <w:p w14:paraId="0CA9D5FD" w14:textId="2115260A" w:rsidR="00E515F3" w:rsidRDefault="00E5040A" w:rsidP="007D2F4B">
      <w:pPr>
        <w:numPr>
          <w:ilvl w:val="0"/>
          <w:numId w:val="23"/>
        </w:numPr>
        <w:spacing w:line="480" w:lineRule="auto"/>
      </w:pPr>
      <w:r w:rsidRPr="00E5040A">
        <w:t xml:space="preserve">Você teve dificuldade para encontrar alguma funcionalidade no sistema? </w:t>
      </w:r>
      <w:r>
        <w:t>Se sim, qual?</w:t>
      </w:r>
    </w:p>
    <w:p w14:paraId="6A831397" w14:textId="4D421F08" w:rsidR="00E515F3" w:rsidRDefault="00E5040A" w:rsidP="007D2F4B">
      <w:pPr>
        <w:numPr>
          <w:ilvl w:val="1"/>
          <w:numId w:val="23"/>
        </w:numPr>
        <w:spacing w:line="480" w:lineRule="auto"/>
      </w:pPr>
      <w:r>
        <w:t>“Sim. Cadastrar Recursos Humanos”</w:t>
      </w:r>
      <w:r w:rsidR="006271E0">
        <w:t>;</w:t>
      </w:r>
    </w:p>
    <w:p w14:paraId="4193690A" w14:textId="21389CF2" w:rsidR="00E515F3" w:rsidRPr="00E5040A" w:rsidRDefault="00E5040A" w:rsidP="007D2F4B">
      <w:pPr>
        <w:numPr>
          <w:ilvl w:val="1"/>
          <w:numId w:val="23"/>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E73DE4F" w:rsidR="00E515F3" w:rsidRDefault="00E5040A" w:rsidP="007D2F4B">
      <w:pPr>
        <w:numPr>
          <w:ilvl w:val="0"/>
          <w:numId w:val="31"/>
        </w:numPr>
        <w:spacing w:line="480" w:lineRule="auto"/>
      </w:pPr>
      <w:r w:rsidRPr="00E5040A">
        <w:lastRenderedPageBreak/>
        <w:t xml:space="preserve">Você percebeu que alguma funcionalidade possui nomenclatura errada ou imprecisa? </w:t>
      </w:r>
      <w:r>
        <w:t>Qual?</w:t>
      </w:r>
    </w:p>
    <w:p w14:paraId="634DE7F2" w14:textId="3470ADBC" w:rsidR="00E515F3" w:rsidRPr="00E5040A" w:rsidRDefault="00E5040A" w:rsidP="007D2F4B">
      <w:pPr>
        <w:numPr>
          <w:ilvl w:val="1"/>
          <w:numId w:val="31"/>
        </w:numPr>
        <w:spacing w:line="48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E81B54">
        <w:rPr>
          <w:i/>
        </w:rPr>
        <w:t>PopUp</w:t>
      </w:r>
      <w:r w:rsidRPr="00E5040A">
        <w:t xml:space="preserve"> na tela confirmado o Cancelamento, para depois voltar para a página </w:t>
      </w:r>
      <w:proofErr w:type="gramStart"/>
      <w:r w:rsidR="006271E0">
        <w:t>anterior.</w:t>
      </w:r>
      <w:r w:rsidR="006271E0" w:rsidRPr="00E5040A">
        <w:t>”</w:t>
      </w:r>
      <w:proofErr w:type="gramEnd"/>
      <w:r w:rsidR="006271E0">
        <w:t>;</w:t>
      </w:r>
    </w:p>
    <w:p w14:paraId="3EC8212E" w14:textId="4EA79CDD" w:rsidR="00E515F3" w:rsidRPr="00E5040A" w:rsidRDefault="00E5040A" w:rsidP="007D2F4B">
      <w:pPr>
        <w:numPr>
          <w:ilvl w:val="1"/>
          <w:numId w:val="31"/>
        </w:numPr>
        <w:spacing w:line="480" w:lineRule="auto"/>
      </w:pPr>
      <w:r w:rsidRPr="00E5040A">
        <w:t>“Botões com função similar e nomes diferentes (submeter, salvar, enviar...</w:t>
      </w:r>
      <w:proofErr w:type="gramStart"/>
      <w:r w:rsidR="006271E0" w:rsidRPr="00E5040A">
        <w:t>).”</w:t>
      </w:r>
      <w:proofErr w:type="gramEnd"/>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w:t>
      </w:r>
      <w:r w:rsidRPr="00C2106B">
        <w:rPr>
          <w:i/>
        </w:rPr>
        <w:t>dotProject</w:t>
      </w:r>
      <w:r w:rsidRPr="00E5040A">
        <w:t>+? (</w:t>
      </w:r>
      <w:proofErr w:type="spellStart"/>
      <w:r w:rsidRPr="00E5040A">
        <w:t>Ex</w:t>
      </w:r>
      <w:proofErr w:type="spellEnd"/>
      <w:r w:rsidRPr="00E5040A">
        <w:t xml:space="preserve">: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 xml:space="preserve">O que você não gostou ou mudaria na interface do </w:t>
      </w:r>
      <w:r w:rsidRPr="00C2106B">
        <w:rPr>
          <w:i/>
        </w:rPr>
        <w:t>dotProject</w:t>
      </w:r>
      <w:r w:rsidRPr="00E5040A">
        <w:t>+? (</w:t>
      </w:r>
      <w:proofErr w:type="spellStart"/>
      <w:r w:rsidRPr="00E5040A">
        <w:t>Ex</w:t>
      </w:r>
      <w:proofErr w:type="spellEnd"/>
      <w:r w:rsidRPr="00E5040A">
        <w:t>: cores, disposição das informações na tela, fonte, etc.)</w:t>
      </w:r>
    </w:p>
    <w:p w14:paraId="692A6572" w14:textId="3427A81E" w:rsidR="00E515F3" w:rsidRPr="00E5040A" w:rsidRDefault="00E5040A" w:rsidP="007D2F4B">
      <w:pPr>
        <w:numPr>
          <w:ilvl w:val="1"/>
          <w:numId w:val="2"/>
        </w:numPr>
        <w:spacing w:line="480" w:lineRule="auto"/>
      </w:pPr>
      <w:r w:rsidRPr="00E5040A">
        <w:t xml:space="preserve">“Inserção de um menu fixo, para acessar qualquer parte do projeto de qualquer </w:t>
      </w:r>
      <w:proofErr w:type="gramStart"/>
      <w:r w:rsidRPr="00E5040A">
        <w:t>página.”</w:t>
      </w:r>
      <w:proofErr w:type="gramEnd"/>
      <w:r w:rsidR="006271E0">
        <w:t>;</w:t>
      </w:r>
    </w:p>
    <w:p w14:paraId="1A82A92C" w14:textId="7069672E" w:rsidR="00E515F3" w:rsidRPr="00E5040A" w:rsidRDefault="00E5040A" w:rsidP="007D2F4B">
      <w:pPr>
        <w:numPr>
          <w:ilvl w:val="1"/>
          <w:numId w:val="2"/>
        </w:numPr>
        <w:spacing w:line="480" w:lineRule="auto"/>
      </w:pPr>
      <w:r w:rsidRPr="00E5040A">
        <w:t xml:space="preserve">“Tornaria a interface mais amigável, deixaria as coisas mais intuitivas e mudaria o esquema de cores e </w:t>
      </w:r>
      <w:proofErr w:type="gramStart"/>
      <w:r w:rsidRPr="00E5040A">
        <w:t>fontes.”</w:t>
      </w:r>
      <w:proofErr w:type="gramEnd"/>
      <w:r w:rsidR="006271E0">
        <w:t>;</w:t>
      </w:r>
    </w:p>
    <w:p w14:paraId="21A0BFE6" w14:textId="16A83936" w:rsidR="00E515F3" w:rsidRPr="00E5040A" w:rsidRDefault="00E5040A" w:rsidP="007D2F4B">
      <w:pPr>
        <w:numPr>
          <w:ilvl w:val="1"/>
          <w:numId w:val="2"/>
        </w:numPr>
        <w:spacing w:line="480" w:lineRule="auto"/>
      </w:pPr>
      <w:r w:rsidRPr="00E5040A">
        <w:t xml:space="preserve">“Cores, ícones e sinto falta de um estudo de UX para essa </w:t>
      </w:r>
      <w:proofErr w:type="gramStart"/>
      <w:r w:rsidRPr="00E5040A">
        <w:t>plataforma.”</w:t>
      </w:r>
      <w:proofErr w:type="gramEnd"/>
      <w:r w:rsidR="006271E0">
        <w:t>;</w:t>
      </w:r>
    </w:p>
    <w:p w14:paraId="2EEE95E6" w14:textId="61C5C9EE" w:rsidR="00E515F3" w:rsidRPr="00E5040A" w:rsidRDefault="00E5040A" w:rsidP="007D2F4B">
      <w:pPr>
        <w:numPr>
          <w:ilvl w:val="1"/>
          <w:numId w:val="2"/>
        </w:numPr>
        <w:spacing w:line="480" w:lineRule="auto"/>
      </w:pPr>
      <w:r w:rsidRPr="00E5040A">
        <w:t xml:space="preserve">“Cores, informações difíceis de serem </w:t>
      </w:r>
      <w:proofErr w:type="gramStart"/>
      <w:r w:rsidRPr="00E5040A">
        <w:t>encontradas.”</w:t>
      </w:r>
      <w:proofErr w:type="gramEnd"/>
      <w:r w:rsidR="006271E0">
        <w:t>;</w:t>
      </w:r>
    </w:p>
    <w:p w14:paraId="11F96D01" w14:textId="7BE097FC" w:rsidR="00E515F3" w:rsidRPr="00E5040A" w:rsidRDefault="00E5040A" w:rsidP="007D2F4B">
      <w:pPr>
        <w:numPr>
          <w:ilvl w:val="1"/>
          <w:numId w:val="2"/>
        </w:numPr>
        <w:spacing w:line="480" w:lineRule="auto"/>
      </w:pPr>
      <w:r w:rsidRPr="00E5040A">
        <w:lastRenderedPageBreak/>
        <w:t xml:space="preserve">“Disposição das informações sem dúvida. Acho que seria legal alguma interface de ajuda mais acessível, como aqueles pontos de interrogação que você clica e ele te dá dicas sobre o que você tem que </w:t>
      </w:r>
      <w:proofErr w:type="gramStart"/>
      <w:r w:rsidRPr="00E5040A">
        <w:t>fazer.”</w:t>
      </w:r>
      <w:proofErr w:type="gramEnd"/>
      <w:r w:rsidR="006271E0">
        <w:t>;</w:t>
      </w:r>
    </w:p>
    <w:p w14:paraId="28D767AD" w14:textId="7233874B" w:rsidR="00E515F3" w:rsidRPr="00E5040A" w:rsidRDefault="00E5040A" w:rsidP="007D2F4B">
      <w:pPr>
        <w:numPr>
          <w:ilvl w:val="1"/>
          <w:numId w:val="2"/>
        </w:numPr>
        <w:spacing w:line="480" w:lineRule="auto"/>
      </w:pPr>
      <w:r w:rsidRPr="00E5040A">
        <w:t xml:space="preserve">“Cores, informações em formato de tabela e redundância de </w:t>
      </w:r>
      <w:proofErr w:type="gramStart"/>
      <w:r w:rsidRPr="00E5040A">
        <w:t>dados.”</w:t>
      </w:r>
      <w:proofErr w:type="gramEnd"/>
      <w:r w:rsidR="006271E0">
        <w:t>;</w:t>
      </w:r>
    </w:p>
    <w:p w14:paraId="6AB1270B" w14:textId="3DDA460D" w:rsidR="00E515F3" w:rsidRPr="00E5040A" w:rsidRDefault="00E5040A" w:rsidP="007D2F4B">
      <w:pPr>
        <w:numPr>
          <w:ilvl w:val="1"/>
          <w:numId w:val="2"/>
        </w:numPr>
        <w:spacing w:line="480" w:lineRule="auto"/>
      </w:pPr>
      <w:r w:rsidRPr="00E5040A">
        <w:t xml:space="preserve">“Atualização das informações nas telas após modificar </w:t>
      </w:r>
      <w:proofErr w:type="gramStart"/>
      <w:r w:rsidRPr="00E5040A">
        <w:t>algo.”</w:t>
      </w:r>
      <w:proofErr w:type="gramEnd"/>
      <w:r w:rsidR="006271E0">
        <w:t>;</w:t>
      </w:r>
    </w:p>
    <w:p w14:paraId="2933D0FA" w14:textId="79BE39A9" w:rsidR="00E515F3" w:rsidRPr="00E5040A" w:rsidRDefault="00E5040A" w:rsidP="007D2F4B">
      <w:pPr>
        <w:numPr>
          <w:ilvl w:val="1"/>
          <w:numId w:val="2"/>
        </w:numPr>
        <w:spacing w:line="480" w:lineRule="auto"/>
      </w:pPr>
      <w:r w:rsidRPr="00E5040A">
        <w:t xml:space="preserve">“Cores, quantidade de informações demasiadas nas telas, interface parece antiga, o que cria um pré-conceito no usuário de que a ferramenta é velha e pode ser </w:t>
      </w:r>
      <w:proofErr w:type="gramStart"/>
      <w:r w:rsidRPr="00E5040A">
        <w:t>lenta.”</w:t>
      </w:r>
      <w:proofErr w:type="gramEnd"/>
      <w:r w:rsidR="006271E0">
        <w:t>;</w:t>
      </w:r>
    </w:p>
    <w:p w14:paraId="43E4C396" w14:textId="11B6F98A" w:rsidR="00E515F3" w:rsidRPr="00E5040A" w:rsidRDefault="00E5040A" w:rsidP="007D2F4B">
      <w:pPr>
        <w:numPr>
          <w:ilvl w:val="1"/>
          <w:numId w:val="2"/>
        </w:numPr>
        <w:spacing w:line="480" w:lineRule="auto"/>
      </w:pPr>
      <w:r w:rsidRPr="00E5040A">
        <w:t xml:space="preserve">“O esquema de tabelas acaba ficando muito confuso em alguns </w:t>
      </w:r>
      <w:proofErr w:type="gramStart"/>
      <w:r w:rsidRPr="00E5040A">
        <w:t>módulos.”</w:t>
      </w:r>
      <w:proofErr w:type="gramEnd"/>
      <w:r w:rsidR="006271E0">
        <w:t>;</w:t>
      </w:r>
    </w:p>
    <w:p w14:paraId="3A30373F" w14:textId="3534C99D" w:rsidR="00E515F3" w:rsidRPr="00E5040A" w:rsidRDefault="00E5040A" w:rsidP="007D2F4B">
      <w:pPr>
        <w:numPr>
          <w:ilvl w:val="1"/>
          <w:numId w:val="2"/>
        </w:numPr>
        <w:spacing w:line="480" w:lineRule="auto"/>
      </w:pPr>
      <w:r w:rsidRPr="00E5040A">
        <w:t xml:space="preserve">“Menu com o botão direito em uma ferramenta web não é muito </w:t>
      </w:r>
      <w:proofErr w:type="gramStart"/>
      <w:r w:rsidRPr="00E5040A">
        <w:t>intuitivo.”</w:t>
      </w:r>
      <w:proofErr w:type="gramEnd"/>
      <w:r w:rsidR="006271E0">
        <w:t>.</w:t>
      </w:r>
    </w:p>
    <w:p w14:paraId="66C438FC" w14:textId="77777777" w:rsidR="00E515F3" w:rsidRPr="00E5040A" w:rsidRDefault="00E515F3" w:rsidP="007D2F4B">
      <w:pPr>
        <w:spacing w:line="480" w:lineRule="auto"/>
      </w:pPr>
    </w:p>
    <w:p w14:paraId="5A6D4C80" w14:textId="3E2488AA" w:rsidR="00E515F3" w:rsidRDefault="00E5040A" w:rsidP="007D2F4B">
      <w:pPr>
        <w:spacing w:line="480" w:lineRule="auto"/>
      </w:pPr>
      <w:r w:rsidRPr="00E5040A">
        <w:tab/>
        <w:t>Analisando as respostas dos usuários, fica explícita a necessidade de refatoração da interface com o usuário do sistema devido à grande quantidade de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bookmarkStart w:id="53" w:name="_Toc23089974"/>
      <w:r w:rsidRPr="00E5040A">
        <w:t>4.1.3 Avaliação inicial de usabilidade</w:t>
      </w:r>
      <w:bookmarkEnd w:id="53"/>
    </w:p>
    <w:p w14:paraId="637F5D26" w14:textId="77777777" w:rsidR="00E515F3" w:rsidRPr="00E5040A" w:rsidRDefault="00E5040A" w:rsidP="007D2F4B">
      <w:pPr>
        <w:spacing w:line="480" w:lineRule="auto"/>
        <w:jc w:val="left"/>
      </w:pPr>
      <w:r w:rsidRPr="00E5040A">
        <w:tab/>
        <w:t xml:space="preserve">Como forma de realizar uma avaliação inicial da usabilidade da nova proposta de interface de usuário do </w:t>
      </w:r>
      <w:r w:rsidRPr="00C2106B">
        <w:rPr>
          <w:i/>
        </w:rPr>
        <w:t>dotProject</w:t>
      </w:r>
      <w:r w:rsidRPr="00E5040A">
        <w:t xml:space="preserve">+, após o desenvolvimento do primeiro protótipo de tela, ela foi submetida a um teste de usabilidade de ferramentas web baseado em heurísticas. Esse teste consiste em um </w:t>
      </w:r>
      <w:r w:rsidRPr="00E5040A">
        <w:rPr>
          <w:i/>
        </w:rPr>
        <w:t>checklist</w:t>
      </w:r>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w:t>
      </w:r>
      <w:r w:rsidRPr="00E5040A">
        <w:lastRenderedPageBreak/>
        <w:t xml:space="preserve">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r w:rsidRPr="00E5040A">
        <w:rPr>
          <w:i/>
        </w:rPr>
        <w:t>checklist</w:t>
      </w:r>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t>Figura 38 - Resultado da checklist de usabilidade no primeiro protótipo</w:t>
      </w:r>
    </w:p>
    <w:p w14:paraId="49E307AD" w14:textId="77777777" w:rsidR="00E515F3" w:rsidRDefault="00E5040A" w:rsidP="007D2F4B">
      <w:pPr>
        <w:spacing w:line="480" w:lineRule="auto"/>
        <w:jc w:val="center"/>
      </w:pPr>
      <w:r>
        <w:rPr>
          <w:noProof/>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77777777" w:rsidR="00E515F3" w:rsidRPr="00E5040A" w:rsidRDefault="00E5040A" w:rsidP="007D2F4B">
      <w:pPr>
        <w:pStyle w:val="TtuloIlustrao"/>
        <w:spacing w:line="480" w:lineRule="auto"/>
      </w:pPr>
      <w:r w:rsidRPr="00E5040A">
        <w:t xml:space="preserve">Figura 40 - Resultado da </w:t>
      </w:r>
      <w:r w:rsidRPr="000B4016">
        <w:rPr>
          <w:i/>
        </w:rPr>
        <w:t>checklist</w:t>
      </w:r>
      <w:r w:rsidRPr="00E5040A">
        <w:t xml:space="preserve"> de usabilidade feita na versão antiga do </w:t>
      </w:r>
      <w:r w:rsidRPr="000B4016">
        <w:rPr>
          <w:i/>
        </w:rPr>
        <w:t>dotProject</w:t>
      </w:r>
      <w:r w:rsidRPr="00E5040A">
        <w:t>+ para comparação</w:t>
      </w:r>
    </w:p>
    <w:p w14:paraId="51F9E477" w14:textId="77777777" w:rsidR="00E515F3" w:rsidRDefault="00E5040A" w:rsidP="007D2F4B">
      <w:pPr>
        <w:spacing w:line="480" w:lineRule="auto"/>
        <w:jc w:val="center"/>
      </w:pPr>
      <w:r>
        <w:rPr>
          <w:noProof/>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0"/>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78649E4A" w14:textId="77777777" w:rsidR="00E515F3" w:rsidRPr="00E5040A" w:rsidRDefault="00E5040A" w:rsidP="007D2F4B">
      <w:pPr>
        <w:spacing w:line="480" w:lineRule="auto"/>
      </w:pPr>
      <w:r w:rsidRPr="00E5040A">
        <w:lastRenderedPageBreak/>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r w:rsidRPr="00E5040A">
        <w:rPr>
          <w:i/>
        </w:rPr>
        <w:t>checklist</w:t>
      </w:r>
      <w:r w:rsidRPr="00E5040A">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w:t>
      </w:r>
      <w:r w:rsidRPr="00C2106B">
        <w:rPr>
          <w:i/>
        </w:rPr>
        <w:t>PDF</w:t>
      </w:r>
      <w:r w:rsidRPr="00E5040A">
        <w:t xml:space="preserve">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bookmarkStart w:id="54" w:name="_Toc23089975"/>
      <w:r w:rsidRPr="00E5040A">
        <w:t>4.1.4 Análise dos usuários</w:t>
      </w:r>
      <w:bookmarkEnd w:id="54"/>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bookmarkStart w:id="55" w:name="_Toc23089976"/>
      <w:r w:rsidRPr="00E5040A">
        <w:t>4.1.4.1 Perfil dos usuários</w:t>
      </w:r>
      <w:bookmarkEnd w:id="55"/>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lastRenderedPageBreak/>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56" w:name="_Toc23089977"/>
      <w:r w:rsidRPr="00E5040A">
        <w:t>4.2 Análise de Personas</w:t>
      </w:r>
      <w:bookmarkEnd w:id="56"/>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rsidP="007D2F4B">
      <w:pPr>
        <w:spacing w:line="480" w:lineRule="auto"/>
        <w:rPr>
          <w:i/>
        </w:rPr>
      </w:pPr>
      <w:r w:rsidRPr="00E5040A">
        <w:lastRenderedPageBreak/>
        <w:tab/>
        <w:t xml:space="preserve">Com o resultado do </w:t>
      </w:r>
      <w:r w:rsidRPr="00E5040A">
        <w:rPr>
          <w:i/>
        </w:rPr>
        <w:t>survey</w:t>
      </w:r>
      <w:r w:rsidRPr="00E5040A">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proofErr w:type="spellStart"/>
      <w:r w:rsidRPr="00C2106B">
        <w:rPr>
          <w:i/>
        </w:rPr>
        <w:t>Xtensio</w:t>
      </w:r>
      <w:proofErr w:type="spellEnd"/>
      <w:r>
        <w:rPr>
          <w:vertAlign w:val="superscript"/>
        </w:rPr>
        <w:footnoteReference w:id="32"/>
      </w:r>
      <w:r w:rsidRPr="00E5040A">
        <w:t>, que permite, entre outras funcionalidades, criar uma persona simulando uma rede social. As figuras 38 e 39 descrevem as personas geradas:</w:t>
      </w:r>
    </w:p>
    <w:p w14:paraId="0C59D40D" w14:textId="77777777" w:rsidR="00E515F3" w:rsidRDefault="00E515F3"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t>Figura 40 - Persona: Estudante de Gerência de Projetos</w:t>
      </w:r>
    </w:p>
    <w:p w14:paraId="09CEC78D" w14:textId="77777777" w:rsidR="00E515F3" w:rsidRDefault="00E5040A" w:rsidP="007D2F4B">
      <w:pPr>
        <w:spacing w:line="480" w:lineRule="auto"/>
        <w:jc w:val="center"/>
        <w:rPr>
          <w:b/>
        </w:rPr>
      </w:pPr>
      <w:r>
        <w:rPr>
          <w:b/>
          <w:noProof/>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1"/>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Pr="00E5040A" w:rsidRDefault="00F65571" w:rsidP="007D2F4B">
      <w:pPr>
        <w:spacing w:line="480" w:lineRule="auto"/>
        <w:jc w:val="left"/>
        <w:rPr>
          <w:b/>
          <w:sz w:val="20"/>
          <w:szCs w:val="20"/>
        </w:rPr>
      </w:pPr>
    </w:p>
    <w:p w14:paraId="76C93BBA" w14:textId="77777777" w:rsidR="00E515F3" w:rsidRDefault="00E5040A" w:rsidP="007D2F4B">
      <w:pPr>
        <w:pStyle w:val="TtuloIlustrao"/>
        <w:spacing w:line="480" w:lineRule="auto"/>
      </w:pPr>
      <w:r>
        <w:lastRenderedPageBreak/>
        <w:t>Figura 41 - Persona: Gerente de Projetos</w:t>
      </w:r>
    </w:p>
    <w:p w14:paraId="21053F6A" w14:textId="77777777" w:rsidR="00E515F3" w:rsidRDefault="00E5040A" w:rsidP="007D2F4B">
      <w:pPr>
        <w:spacing w:line="480" w:lineRule="auto"/>
        <w:ind w:right="-540" w:hanging="720"/>
        <w:jc w:val="center"/>
        <w:rPr>
          <w:b/>
        </w:rPr>
      </w:pPr>
      <w:r>
        <w:rPr>
          <w:b/>
          <w:noProof/>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2"/>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7D2F4B">
      <w:pPr>
        <w:pStyle w:val="Legenda"/>
        <w:spacing w:line="480" w:lineRule="auto"/>
      </w:pPr>
      <w:r w:rsidRPr="00E5040A">
        <w:t>Fonte: Dados elaborados pelos autores deste trabalho</w:t>
      </w:r>
    </w:p>
    <w:p w14:paraId="472BA1BF" w14:textId="77777777" w:rsidR="00E515F3" w:rsidRPr="00E5040A" w:rsidRDefault="00E515F3" w:rsidP="007D2F4B">
      <w:pPr>
        <w:spacing w:line="480" w:lineRule="auto"/>
      </w:pPr>
    </w:p>
    <w:p w14:paraId="4C722D23" w14:textId="6D9AB207" w:rsidR="000B4016" w:rsidRPr="000B4016" w:rsidRDefault="00E5040A" w:rsidP="00E81B54">
      <w:pPr>
        <w:pStyle w:val="Ttulo3"/>
        <w:spacing w:line="480" w:lineRule="auto"/>
      </w:pPr>
      <w:bookmarkStart w:id="57" w:name="_Toc23089978"/>
      <w:r w:rsidRPr="00E5040A">
        <w:t>4.3 Casos de Uso</w:t>
      </w:r>
      <w:bookmarkEnd w:id="57"/>
    </w:p>
    <w:p w14:paraId="58F58CD3" w14:textId="5AAA53F2" w:rsidR="00E515F3" w:rsidRPr="00E5040A" w:rsidRDefault="00E5040A" w:rsidP="007D2F4B">
      <w:pPr>
        <w:spacing w:line="480" w:lineRule="auto"/>
      </w:pPr>
      <w:r w:rsidRPr="00E5040A">
        <w:tab/>
        <w:t xml:space="preserve">Segundo </w:t>
      </w:r>
      <w:r w:rsidR="00AA63DC">
        <w:t xml:space="preserve">OMG </w:t>
      </w:r>
      <w:r w:rsidRPr="00E5040A">
        <w:t>(201</w:t>
      </w:r>
      <w:r w:rsidR="00AA63DC">
        <w:t>5</w:t>
      </w:r>
      <w:r w:rsidRPr="00E5040A">
        <w:t>), um caso de uso “descreve uma sequência de ações que representam um cenário principal e cenários alternativos, com o objetivo de demonstrar o comportamento de um sistema (ou parte del</w:t>
      </w:r>
      <w:r w:rsidR="00230418">
        <w:t xml:space="preserve">e), através de interações com </w:t>
      </w:r>
      <w:proofErr w:type="gramStart"/>
      <w:r w:rsidR="00230418">
        <w:t>a</w:t>
      </w:r>
      <w:r w:rsidRPr="00E5040A">
        <w:t>tores.”</w:t>
      </w:r>
      <w:proofErr w:type="gramEnd"/>
      <w:r w:rsidRPr="00E5040A">
        <w:t xml:space="preserve">. Segundo Wazlawick (2004), os casos de uso correspondem aos principais processos de negócio de uma empresa e possivelmente podem estar associados a mais de um requisito funcional. O diagrama que define os casos de uso é o mais geral e informal da </w:t>
      </w:r>
      <w:r w:rsidRPr="00E5040A">
        <w:lastRenderedPageBreak/>
        <w:t>UML</w:t>
      </w:r>
      <w:r>
        <w:rPr>
          <w:vertAlign w:val="superscript"/>
        </w:rPr>
        <w:footnoteReference w:id="33"/>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53634D38" w:rsidR="00E515F3" w:rsidRPr="00E5040A" w:rsidRDefault="00E5040A" w:rsidP="007D2F4B">
      <w:pPr>
        <w:spacing w:line="480" w:lineRule="auto"/>
      </w:pPr>
      <w:r w:rsidRPr="00E5040A">
        <w:tab/>
        <w:t xml:space="preserve">Neste trabalho, a modelagem dos casos de uso foi feita </w:t>
      </w:r>
      <w:r w:rsidR="008E6973">
        <w:t xml:space="preserve">por meio </w:t>
      </w:r>
      <w:r w:rsidRPr="00E5040A">
        <w:t xml:space="preserve">de engenharia reversa, tendo como base a versão atual do </w:t>
      </w:r>
      <w:r w:rsidRPr="00C2106B">
        <w:rPr>
          <w:i/>
        </w:rPr>
        <w:t>dotProject</w:t>
      </w:r>
      <w:r w:rsidRPr="00E5040A">
        <w:t xml:space="preserve">+ e o manual do </w:t>
      </w:r>
      <w:r w:rsidRPr="00C2106B">
        <w:rPr>
          <w:i/>
        </w:rPr>
        <w:t>dotProject</w:t>
      </w:r>
      <w:r w:rsidRPr="00E5040A">
        <w:t xml:space="preserve">+ (GONÇALVES, 2015). Os diagramas de caso foram modelados utilizando a ferramenta </w:t>
      </w:r>
      <w:r w:rsidRPr="00E5040A">
        <w:rPr>
          <w:i/>
        </w:rPr>
        <w:t>GenMyModel</w:t>
      </w:r>
      <w:r>
        <w:rPr>
          <w:vertAlign w:val="superscript"/>
        </w:rPr>
        <w:footnoteReference w:id="34"/>
      </w:r>
      <w:r w:rsidRPr="00E5040A">
        <w:t xml:space="preserve">, que permite a criação de diferentes tipos de diagramas, como </w:t>
      </w:r>
      <w:r w:rsidRPr="00C2106B">
        <w:rPr>
          <w:i/>
        </w:rPr>
        <w:t>RDS</w:t>
      </w:r>
      <w:r w:rsidRPr="00E5040A">
        <w:t xml:space="preserve">, </w:t>
      </w:r>
      <w:r w:rsidRPr="00E5040A">
        <w:rPr>
          <w:i/>
        </w:rPr>
        <w:t>Flowchart</w:t>
      </w:r>
      <w:r w:rsidRPr="00E5040A">
        <w:t xml:space="preserve"> e os diferentes diagramas da </w:t>
      </w:r>
      <w:r w:rsidRPr="00C2106B">
        <w:rPr>
          <w:i/>
        </w:rPr>
        <w:t>UML</w:t>
      </w:r>
      <w:r w:rsidRPr="00E5040A">
        <w:t>. Os diagramas de caso de uso gerados estão nas figuras 37, 38, 39, 40 e 41, separados por módulo do sistema:</w:t>
      </w:r>
    </w:p>
    <w:p w14:paraId="2BCD99F6" w14:textId="77777777" w:rsidR="00E515F3" w:rsidRPr="00E5040A" w:rsidRDefault="00E515F3" w:rsidP="007D2F4B">
      <w:pPr>
        <w:spacing w:line="480" w:lineRule="auto"/>
      </w:pPr>
    </w:p>
    <w:p w14:paraId="099838E1" w14:textId="77777777" w:rsidR="00E515F3" w:rsidRPr="00E5040A" w:rsidRDefault="00E515F3" w:rsidP="007D2F4B">
      <w:pPr>
        <w:spacing w:line="480" w:lineRule="auto"/>
      </w:pPr>
    </w:p>
    <w:p w14:paraId="2FCAC04B" w14:textId="77777777" w:rsidR="00E515F3" w:rsidRPr="00E5040A" w:rsidRDefault="00E515F3" w:rsidP="007D2F4B">
      <w:pPr>
        <w:spacing w:line="480" w:lineRule="auto"/>
      </w:pPr>
    </w:p>
    <w:p w14:paraId="103FCBB3" w14:textId="77777777" w:rsidR="00E515F3" w:rsidRDefault="00E515F3" w:rsidP="007D2F4B">
      <w:pPr>
        <w:spacing w:line="480" w:lineRule="auto"/>
      </w:pPr>
    </w:p>
    <w:p w14:paraId="533A674A" w14:textId="77777777" w:rsidR="000B4016" w:rsidRDefault="000B4016" w:rsidP="007D2F4B">
      <w:pPr>
        <w:spacing w:line="480" w:lineRule="auto"/>
      </w:pPr>
    </w:p>
    <w:p w14:paraId="029957FB" w14:textId="77777777" w:rsidR="000B4016" w:rsidRDefault="000B4016" w:rsidP="007D2F4B">
      <w:pPr>
        <w:spacing w:line="480" w:lineRule="auto"/>
      </w:pPr>
    </w:p>
    <w:p w14:paraId="4FD0E058" w14:textId="77777777" w:rsidR="000B4016" w:rsidRDefault="000B4016" w:rsidP="007D2F4B">
      <w:pPr>
        <w:spacing w:line="480" w:lineRule="auto"/>
      </w:pPr>
    </w:p>
    <w:p w14:paraId="1B3B7799" w14:textId="77777777" w:rsidR="000B4016" w:rsidRDefault="000B4016" w:rsidP="007D2F4B">
      <w:pPr>
        <w:spacing w:line="480" w:lineRule="auto"/>
      </w:pPr>
    </w:p>
    <w:p w14:paraId="5639221E" w14:textId="77777777" w:rsidR="009754E2" w:rsidRDefault="009754E2" w:rsidP="007D2F4B">
      <w:pPr>
        <w:spacing w:line="480" w:lineRule="auto"/>
      </w:pPr>
    </w:p>
    <w:p w14:paraId="62AC994C" w14:textId="77777777" w:rsidR="00E81B54" w:rsidRPr="00E5040A" w:rsidRDefault="00E81B54" w:rsidP="007D2F4B">
      <w:pPr>
        <w:spacing w:line="480" w:lineRule="auto"/>
      </w:pPr>
    </w:p>
    <w:p w14:paraId="68DEC745" w14:textId="77777777" w:rsidR="00E515F3" w:rsidRPr="00E5040A" w:rsidRDefault="00E5040A" w:rsidP="007D2F4B">
      <w:pPr>
        <w:pStyle w:val="TtuloIlustrao"/>
        <w:spacing w:line="480" w:lineRule="auto"/>
      </w:pPr>
      <w:r w:rsidRPr="00E5040A">
        <w:lastRenderedPageBreak/>
        <w:t>Figura 42 - Diagrama de casos de uso: Empresa</w:t>
      </w:r>
    </w:p>
    <w:p w14:paraId="458F81E6" w14:textId="77777777" w:rsidR="00E515F3" w:rsidRDefault="00E5040A" w:rsidP="007D2F4B">
      <w:pPr>
        <w:spacing w:line="480" w:lineRule="auto"/>
        <w:jc w:val="center"/>
      </w:pPr>
      <w:r>
        <w:rPr>
          <w:noProof/>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77777777" w:rsidR="00E515F3" w:rsidRPr="00E5040A" w:rsidRDefault="00E5040A" w:rsidP="007D2F4B">
      <w:pPr>
        <w:pStyle w:val="TtuloIlustrao"/>
        <w:spacing w:line="480" w:lineRule="auto"/>
      </w:pPr>
      <w:r w:rsidRPr="00E5040A">
        <w:lastRenderedPageBreak/>
        <w:t>Figura 43 - Diagrama de casos de uso: EAP</w:t>
      </w:r>
    </w:p>
    <w:p w14:paraId="06834129" w14:textId="77777777" w:rsidR="00E515F3" w:rsidRDefault="00E5040A" w:rsidP="007D2F4B">
      <w:pPr>
        <w:spacing w:line="480" w:lineRule="auto"/>
        <w:jc w:val="center"/>
      </w:pPr>
      <w:r>
        <w:rPr>
          <w:noProof/>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77777777" w:rsidR="00E515F3" w:rsidRPr="00E5040A" w:rsidRDefault="00E5040A" w:rsidP="007D2F4B">
      <w:pPr>
        <w:pStyle w:val="TtuloIlustrao"/>
        <w:spacing w:line="480" w:lineRule="auto"/>
      </w:pPr>
      <w:r w:rsidRPr="00E5040A">
        <w:lastRenderedPageBreak/>
        <w:t>Figura 44 - Diagrama de casos de uso: Planejamento e Monitoramento (Parte 1)</w:t>
      </w:r>
    </w:p>
    <w:p w14:paraId="18901D89" w14:textId="77777777" w:rsidR="00E515F3" w:rsidRDefault="00E5040A" w:rsidP="007D2F4B">
      <w:pPr>
        <w:spacing w:line="480" w:lineRule="auto"/>
        <w:jc w:val="center"/>
      </w:pPr>
      <w:r>
        <w:rPr>
          <w:noProof/>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77777777" w:rsidR="00E515F3" w:rsidRPr="00E5040A" w:rsidRDefault="00E5040A" w:rsidP="007D2F4B">
      <w:pPr>
        <w:pStyle w:val="TtuloIlustrao"/>
        <w:spacing w:line="480" w:lineRule="auto"/>
      </w:pPr>
      <w:r w:rsidRPr="00E5040A">
        <w:lastRenderedPageBreak/>
        <w:t>Figura 45 - Diagrama de casos de uso: Planejamento e Monitoramento (Parte 2)</w:t>
      </w:r>
    </w:p>
    <w:p w14:paraId="0028CB15" w14:textId="77777777" w:rsidR="00E515F3" w:rsidRDefault="00E5040A" w:rsidP="007D2F4B">
      <w:pPr>
        <w:spacing w:line="480" w:lineRule="auto"/>
        <w:jc w:val="center"/>
      </w:pPr>
      <w:r>
        <w:rPr>
          <w:noProof/>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6"/>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77777777" w:rsidR="00E515F3" w:rsidRPr="00E5040A" w:rsidRDefault="00E5040A" w:rsidP="007D2F4B">
      <w:pPr>
        <w:pStyle w:val="TtuloIlustrao"/>
        <w:spacing w:line="480" w:lineRule="auto"/>
      </w:pPr>
      <w:r w:rsidRPr="00E5040A">
        <w:t>Figura 46 - Diagrama de casos de uso: Turmas</w:t>
      </w:r>
    </w:p>
    <w:p w14:paraId="6A96B368" w14:textId="77777777" w:rsidR="00E515F3" w:rsidRDefault="00E5040A" w:rsidP="007D2F4B">
      <w:pPr>
        <w:spacing w:line="480" w:lineRule="auto"/>
        <w:jc w:val="center"/>
        <w:rPr>
          <w:b/>
        </w:rPr>
      </w:pPr>
      <w:r>
        <w:rPr>
          <w:b/>
          <w:noProof/>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7D2F4B">
      <w:pPr>
        <w:numPr>
          <w:ilvl w:val="0"/>
          <w:numId w:val="33"/>
        </w:numPr>
        <w:spacing w:line="480" w:lineRule="auto"/>
      </w:pPr>
      <w:r>
        <w:t>Empresa</w:t>
      </w:r>
    </w:p>
    <w:p w14:paraId="3317465E" w14:textId="77777777" w:rsidR="00E515F3" w:rsidRDefault="00E5040A" w:rsidP="007D2F4B">
      <w:pPr>
        <w:numPr>
          <w:ilvl w:val="0"/>
          <w:numId w:val="33"/>
        </w:numPr>
        <w:spacing w:line="480" w:lineRule="auto"/>
      </w:pPr>
      <w:r>
        <w:t>EAP</w:t>
      </w:r>
    </w:p>
    <w:p w14:paraId="1EF34411" w14:textId="77777777" w:rsidR="00E515F3" w:rsidRDefault="00E5040A" w:rsidP="007D2F4B">
      <w:pPr>
        <w:numPr>
          <w:ilvl w:val="0"/>
          <w:numId w:val="33"/>
        </w:numPr>
        <w:spacing w:line="480" w:lineRule="auto"/>
      </w:pPr>
      <w:r>
        <w:t>Planejamento e Monitoramento</w:t>
      </w:r>
    </w:p>
    <w:p w14:paraId="54E50359" w14:textId="6B3D81B6" w:rsidR="00E515F3" w:rsidRDefault="00E5040A" w:rsidP="007D2F4B">
      <w:pPr>
        <w:numPr>
          <w:ilvl w:val="0"/>
          <w:numId w:val="33"/>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1"/>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459A8337" w:rsidR="00643887" w:rsidRPr="00643887" w:rsidRDefault="00E5040A" w:rsidP="00E81B54">
      <w:pPr>
        <w:pStyle w:val="Ttulo3"/>
        <w:spacing w:line="480" w:lineRule="auto"/>
      </w:pPr>
      <w:bookmarkStart w:id="58" w:name="_Toc23089979"/>
      <w:r w:rsidRPr="00E5040A">
        <w:lastRenderedPageBreak/>
        <w:t>4.4 Prototipação das Telas</w:t>
      </w:r>
      <w:bookmarkEnd w:id="58"/>
    </w:p>
    <w:p w14:paraId="5A2C1B05" w14:textId="0BC2C362"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7777777" w:rsidR="00E515F3" w:rsidRPr="00E5040A" w:rsidRDefault="00E5040A" w:rsidP="007D2F4B">
      <w:pPr>
        <w:pStyle w:val="TtuloIlustrao"/>
        <w:spacing w:line="480" w:lineRule="auto"/>
      </w:pPr>
      <w:r w:rsidRPr="00E5040A">
        <w:t>Figura 47 - Primeiro protótipo de baixa fidelidade: Itens e atividades da EAP (contraído)</w:t>
      </w:r>
    </w:p>
    <w:p w14:paraId="58461C11" w14:textId="77777777" w:rsidR="00E515F3" w:rsidRDefault="00E5040A" w:rsidP="007D2F4B">
      <w:pPr>
        <w:spacing w:line="480" w:lineRule="auto"/>
        <w:rPr>
          <w:b/>
        </w:rPr>
      </w:pPr>
      <w:r>
        <w:rPr>
          <w:b/>
          <w:noProof/>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2"/>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77777777" w:rsidR="00E515F3" w:rsidRPr="00E5040A" w:rsidRDefault="00E5040A" w:rsidP="007D2F4B">
      <w:pPr>
        <w:pStyle w:val="TtuloIlustrao"/>
        <w:spacing w:line="480" w:lineRule="auto"/>
      </w:pPr>
      <w:r w:rsidRPr="00E5040A">
        <w:lastRenderedPageBreak/>
        <w:t>Figura 48 - Segundo protótipo de baixa fidelidade: Itens e atividades da EAP (expandido)</w:t>
      </w:r>
    </w:p>
    <w:p w14:paraId="7A21C8AC" w14:textId="77777777" w:rsidR="00E515F3" w:rsidRDefault="00E5040A" w:rsidP="007D2F4B">
      <w:pPr>
        <w:spacing w:line="480" w:lineRule="auto"/>
        <w:jc w:val="center"/>
        <w:rPr>
          <w:b/>
        </w:rPr>
      </w:pPr>
      <w:r>
        <w:rPr>
          <w:b/>
          <w:noProof/>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3"/>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903F284" w:rsidR="009754E2" w:rsidRPr="00E5040A" w:rsidRDefault="00E5040A" w:rsidP="007D2F4B">
      <w:pPr>
        <w:spacing w:line="48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63B20F88" w14:textId="77777777" w:rsidR="00E515F3" w:rsidRPr="00E5040A" w:rsidRDefault="00E5040A" w:rsidP="007D2F4B">
      <w:pPr>
        <w:pStyle w:val="TtuloIlustrao"/>
        <w:spacing w:line="480" w:lineRule="auto"/>
      </w:pPr>
      <w:r w:rsidRPr="00E5040A">
        <w:lastRenderedPageBreak/>
        <w:t>Figura 49 - Primeiro protótipo de alta fidelidade: Itens e atividades da EAP (Expandido)</w:t>
      </w:r>
    </w:p>
    <w:p w14:paraId="410ABBF5" w14:textId="77777777" w:rsidR="00E515F3" w:rsidRDefault="00E5040A" w:rsidP="007D2F4B">
      <w:pPr>
        <w:spacing w:line="480" w:lineRule="auto"/>
      </w:pPr>
      <w:r>
        <w:rPr>
          <w:noProof/>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4"/>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77777777" w:rsidR="00E515F3" w:rsidRPr="00E5040A" w:rsidRDefault="00E5040A" w:rsidP="007D2F4B">
      <w:pPr>
        <w:pStyle w:val="TtuloIlustrao"/>
        <w:spacing w:line="480" w:lineRule="auto"/>
      </w:pPr>
      <w:r w:rsidRPr="00E5040A">
        <w:t>Figura 50 - Segundo protótipo de alta fidelidade: Itens e atividades da EAP (contraído)</w:t>
      </w:r>
    </w:p>
    <w:p w14:paraId="1281DDA9" w14:textId="77777777" w:rsidR="00E515F3" w:rsidRDefault="00E5040A" w:rsidP="007D2F4B">
      <w:pPr>
        <w:spacing w:line="480" w:lineRule="auto"/>
        <w:jc w:val="center"/>
      </w:pPr>
      <w:r>
        <w:rPr>
          <w:noProof/>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5"/>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77777777" w:rsidR="00E515F3" w:rsidRPr="00E5040A" w:rsidRDefault="00E5040A" w:rsidP="007D2F4B">
      <w:pPr>
        <w:pStyle w:val="TtuloIlustrao"/>
        <w:spacing w:line="480" w:lineRule="aut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6"/>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515A9CF6" w:rsidR="009754E2" w:rsidRPr="00E81B54" w:rsidRDefault="00E5040A" w:rsidP="00E81B54">
      <w:pPr>
        <w:pStyle w:val="Ttulo3"/>
        <w:spacing w:line="480" w:lineRule="auto"/>
        <w:rPr>
          <w:b w:val="0"/>
        </w:rPr>
      </w:pPr>
      <w:bookmarkStart w:id="59" w:name="_Toc23089980"/>
      <w:r w:rsidRPr="00E5040A">
        <w:rPr>
          <w:b w:val="0"/>
        </w:rPr>
        <w:lastRenderedPageBreak/>
        <w:t>4.5 Tecnologias</w:t>
      </w:r>
      <w:bookmarkEnd w:id="59"/>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PHP</w:t>
            </w:r>
            <w:r w:rsidRPr="00C2106B">
              <w:rPr>
                <w:i/>
                <w:vertAlign w:val="superscript"/>
              </w:rPr>
              <w:footnoteReference w:id="35"/>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77777777" w:rsidR="00E515F3" w:rsidRPr="00C2106B" w:rsidRDefault="00E5040A" w:rsidP="007D2F4B">
            <w:pPr>
              <w:widowControl w:val="0"/>
              <w:pBdr>
                <w:top w:val="nil"/>
                <w:left w:val="nil"/>
                <w:bottom w:val="nil"/>
                <w:right w:val="nil"/>
                <w:between w:val="nil"/>
              </w:pBdr>
              <w:spacing w:line="480" w:lineRule="auto"/>
              <w:jc w:val="left"/>
              <w:rPr>
                <w:i/>
              </w:rPr>
            </w:pPr>
            <w:commentRangeStart w:id="60"/>
            <w:r w:rsidRPr="00C2106B">
              <w:rPr>
                <w:i/>
              </w:rPr>
              <w:t>PHP</w:t>
            </w:r>
            <w:commentRangeEnd w:id="60"/>
            <w:r w:rsidR="008E6973">
              <w:rPr>
                <w:rStyle w:val="Refdecomentrio"/>
              </w:rPr>
              <w:commentReference w:id="60"/>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MySQL</w:t>
            </w:r>
            <w:r w:rsidRPr="00C2106B">
              <w:rPr>
                <w:i/>
                <w:vertAlign w:val="superscript"/>
              </w:rPr>
              <w:footnoteReference w:id="36"/>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77777777"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MySQL</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JavaScript</w:t>
            </w:r>
            <w:r w:rsidRPr="00C2106B">
              <w:rPr>
                <w:i/>
                <w:vertAlign w:val="superscript"/>
              </w:rPr>
              <w:footnoteReference w:id="37"/>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77777777" w:rsidR="00E515F3" w:rsidRPr="00C2106B" w:rsidRDefault="00E5040A" w:rsidP="007D2F4B">
            <w:pPr>
              <w:widowControl w:val="0"/>
              <w:pBdr>
                <w:top w:val="nil"/>
                <w:left w:val="nil"/>
                <w:bottom w:val="nil"/>
                <w:right w:val="nil"/>
                <w:between w:val="nil"/>
              </w:pBdr>
              <w:spacing w:line="480" w:lineRule="auto"/>
              <w:jc w:val="left"/>
              <w:rPr>
                <w:i/>
              </w:rPr>
            </w:pPr>
            <w:commentRangeStart w:id="61"/>
            <w:r w:rsidRPr="00C2106B">
              <w:rPr>
                <w:i/>
              </w:rPr>
              <w:t xml:space="preserve">JavaScript </w:t>
            </w:r>
            <w:commentRangeEnd w:id="61"/>
            <w:r w:rsidR="008E6973">
              <w:rPr>
                <w:rStyle w:val="Refdecomentrio"/>
              </w:rPr>
              <w:commentReference w:id="61"/>
            </w:r>
            <w:r w:rsidRPr="00C2106B">
              <w:rPr>
                <w:i/>
              </w:rPr>
              <w:t>+ JQuery</w:t>
            </w:r>
            <w:r w:rsidRPr="00C2106B">
              <w:rPr>
                <w:i/>
                <w:vertAlign w:val="superscript"/>
              </w:rPr>
              <w:footnoteReference w:id="38"/>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lastRenderedPageBreak/>
              <w:t>HTML</w:t>
            </w:r>
            <w:r w:rsidRPr="00C2106B">
              <w:rPr>
                <w:i/>
                <w:vertAlign w:val="superscript"/>
              </w:rPr>
              <w:footnoteReference w:id="39"/>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7777777"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CSS</w:t>
            </w:r>
            <w:r w:rsidRPr="00C2106B">
              <w:rPr>
                <w:i/>
                <w:vertAlign w:val="superscript"/>
              </w:rPr>
              <w:footnoteReference w:id="40"/>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77777777"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CSS + Bootstrap</w:t>
            </w:r>
            <w:r w:rsidRPr="00C2106B">
              <w:rPr>
                <w:i/>
                <w:vertAlign w:val="superscript"/>
              </w:rPr>
              <w:footnoteReference w:id="41"/>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Biblioteca de componentes pré-definidos que em conjunto com o </w:t>
            </w:r>
            <w:r w:rsidRPr="00C2106B">
              <w:rPr>
                <w:i/>
              </w:rPr>
              <w:t>JQuery</w:t>
            </w:r>
            <w:r w:rsidRPr="00E5040A">
              <w:t xml:space="preserve">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w:t>
      </w:r>
      <w:r w:rsidRPr="00C2106B">
        <w:rPr>
          <w:i/>
        </w:rPr>
        <w:t>PHP</w:t>
      </w:r>
      <w:r w:rsidRPr="00E5040A">
        <w:t xml:space="preserve">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453B965B" w:rsidR="009754E2" w:rsidRPr="009754E2" w:rsidRDefault="00E5040A" w:rsidP="002F0319">
      <w:pPr>
        <w:pStyle w:val="Ttulo3"/>
        <w:numPr>
          <w:ilvl w:val="1"/>
          <w:numId w:val="58"/>
        </w:numPr>
        <w:spacing w:line="480" w:lineRule="auto"/>
      </w:pPr>
      <w:bookmarkStart w:id="62" w:name="_Toc23089981"/>
      <w:r w:rsidRPr="00E5040A">
        <w:rPr>
          <w:b w:val="0"/>
        </w:rPr>
        <w:t xml:space="preserve">Entrevista com especialistas em </w:t>
      </w:r>
      <w:r w:rsidRPr="00C2106B">
        <w:rPr>
          <w:b w:val="0"/>
          <w:i/>
        </w:rPr>
        <w:t>Design</w:t>
      </w:r>
      <w:r w:rsidRPr="00E5040A">
        <w:rPr>
          <w:b w:val="0"/>
        </w:rPr>
        <w:t xml:space="preserve"> e Usabilidade</w:t>
      </w:r>
      <w:bookmarkEnd w:id="62"/>
      <w:r w:rsidRPr="00E5040A">
        <w:tab/>
      </w:r>
    </w:p>
    <w:p w14:paraId="5C6EE5FA" w14:textId="3A472F3F" w:rsidR="002F0319" w:rsidRPr="00E5040A" w:rsidRDefault="00E5040A" w:rsidP="002F0319">
      <w:pPr>
        <w:spacing w:line="480" w:lineRule="auto"/>
        <w:ind w:firstLine="720"/>
        <w:rPr>
          <w:b/>
        </w:rPr>
      </w:pPr>
      <w:proofErr w:type="gramStart"/>
      <w:r w:rsidRPr="00E5040A">
        <w:t>A última técnica utilizada na coleta de requisitos foram</w:t>
      </w:r>
      <w:proofErr w:type="gramEnd"/>
      <w:r w:rsidRPr="00E5040A">
        <w:t xml:space="preserve"> entrevistas não-estruturadas com especialistas nas áreas de </w:t>
      </w:r>
      <w:r w:rsidRPr="00E5040A">
        <w:rPr>
          <w:i/>
        </w:rPr>
        <w:t xml:space="preserve">Design </w:t>
      </w:r>
      <w:r w:rsidRPr="00E5040A">
        <w:t>e Usabilidade.</w:t>
      </w:r>
      <w:r w:rsidR="002F0319">
        <w:t xml:space="preserve"> </w:t>
      </w:r>
      <w:r w:rsidR="002F0319" w:rsidRPr="00E5040A">
        <w:t>Embora nenhuma entrevista possa ser considerada verdadeiramente</w:t>
      </w:r>
      <w:r w:rsidR="002F0319">
        <w:t xml:space="preserve"> não-estruturada (DICICCO-BLOOM</w:t>
      </w:r>
      <w:r w:rsidR="002F0319" w:rsidRPr="00E5040A">
        <w:t xml:space="preserve">, 2006), </w:t>
      </w:r>
      <w:r w:rsidR="002F0319">
        <w:t>uma entrevista não-estruturada</w:t>
      </w:r>
      <w:r w:rsidR="002F0319" w:rsidRPr="00E5040A">
        <w:t xml:space="preserve">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759F1412" w14:textId="57EC5EEC" w:rsidR="00E515F3" w:rsidRPr="00E5040A" w:rsidRDefault="00E5040A" w:rsidP="007D2F4B">
      <w:pPr>
        <w:spacing w:line="480" w:lineRule="auto"/>
      </w:pPr>
      <w:r w:rsidRPr="00E5040A">
        <w:t xml:space="preserve"> </w:t>
      </w:r>
      <w:r w:rsidR="002F0319">
        <w:tab/>
      </w:r>
      <w:r w:rsidRPr="00E5040A">
        <w:t>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7939281E" w14:textId="50CF608C" w:rsidR="00E515F3" w:rsidRPr="00E5040A" w:rsidRDefault="00E5040A" w:rsidP="007D2F4B">
      <w:pPr>
        <w:spacing w:line="480" w:lineRule="auto"/>
        <w:ind w:firstLine="720"/>
      </w:pPr>
      <w:r w:rsidRPr="00E5040A">
        <w:t xml:space="preserve">Com o especialista em </w:t>
      </w:r>
      <w:r w:rsidRPr="00E5040A">
        <w:rPr>
          <w:i/>
        </w:rPr>
        <w:t>Design</w:t>
      </w:r>
      <w:r w:rsidRPr="00E5040A">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w:t>
      </w:r>
      <w:r w:rsidR="001F7582">
        <w:t>com base na cor</w:t>
      </w:r>
      <w:r w:rsidR="001F7582" w:rsidRPr="00E5040A">
        <w:t xml:space="preserve"> </w:t>
      </w:r>
      <w:r w:rsidR="002252F4">
        <w:t>azul</w:t>
      </w:r>
      <w:r w:rsidRPr="00E5040A">
        <w:t xml:space="preserve">. Além da validação do padrão de cor, ele apresentou a ferramenta </w:t>
      </w:r>
      <w:r w:rsidRPr="00DF29B0">
        <w:rPr>
          <w:i/>
        </w:rPr>
        <w:t>WebAIM Contrast Checker</w:t>
      </w:r>
      <w:r>
        <w:rPr>
          <w:vertAlign w:val="superscript"/>
        </w:rPr>
        <w:footnoteReference w:id="42"/>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6C7419F2" w14:textId="77777777" w:rsidR="00BD4E35" w:rsidRDefault="00BD4E35" w:rsidP="007D2F4B">
      <w:pPr>
        <w:spacing w:line="480" w:lineRule="auto"/>
      </w:pPr>
    </w:p>
    <w:p w14:paraId="3D144064" w14:textId="77777777" w:rsidR="00BD4E35" w:rsidRDefault="00BD4E35" w:rsidP="007D2F4B">
      <w:pPr>
        <w:spacing w:line="480" w:lineRule="auto"/>
      </w:pPr>
    </w:p>
    <w:p w14:paraId="4CF71053" w14:textId="77777777" w:rsidR="00BD4E35" w:rsidRDefault="00BD4E35" w:rsidP="007D2F4B">
      <w:pPr>
        <w:spacing w:line="480" w:lineRule="auto"/>
      </w:pPr>
    </w:p>
    <w:p w14:paraId="3D3A0B61" w14:textId="77777777" w:rsidR="00BD4E35" w:rsidRDefault="00BD4E35" w:rsidP="007D2F4B">
      <w:pPr>
        <w:spacing w:line="480" w:lineRule="auto"/>
      </w:pPr>
    </w:p>
    <w:p w14:paraId="76D37029" w14:textId="77777777" w:rsidR="00BD4E35" w:rsidRDefault="00BD4E35" w:rsidP="007D2F4B">
      <w:pPr>
        <w:spacing w:line="480" w:lineRule="auto"/>
      </w:pPr>
    </w:p>
    <w:p w14:paraId="665EE581" w14:textId="77777777" w:rsidR="00E515F3" w:rsidRPr="00E5040A" w:rsidRDefault="00E515F3" w:rsidP="007D2F4B">
      <w:pPr>
        <w:spacing w:line="480" w:lineRule="auto"/>
      </w:pPr>
    </w:p>
    <w:p w14:paraId="0A24ECB3" w14:textId="3E4CC6DC" w:rsidR="009754E2" w:rsidRPr="009754E2" w:rsidRDefault="00E5040A" w:rsidP="00E81B54">
      <w:pPr>
        <w:pStyle w:val="Ttulo2"/>
        <w:spacing w:line="480" w:lineRule="auto"/>
      </w:pPr>
      <w:bookmarkStart w:id="63" w:name="_Toc23089982"/>
      <w:r w:rsidRPr="00E5040A">
        <w:t xml:space="preserve">5 </w:t>
      </w:r>
      <w:r w:rsidR="003B79E8">
        <w:t>Desenvolvimento</w:t>
      </w:r>
      <w:bookmarkEnd w:id="63"/>
    </w:p>
    <w:p w14:paraId="45994CFE" w14:textId="7400195F"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w:t>
      </w:r>
      <w:r w:rsidR="00230418">
        <w:t>to são listadas as bibliotecas</w:t>
      </w:r>
      <w:r w:rsidRPr="00E5040A">
        <w:t xml:space="preserv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64" w:name="_Toc23089983"/>
      <w:r w:rsidRPr="00E5040A">
        <w:t>5.1 Preparação do ambiente de desenvolvimento</w:t>
      </w:r>
      <w:bookmarkEnd w:id="64"/>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4902494F"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w:t>
      </w:r>
      <w:r w:rsidR="001F7582" w:rsidRPr="00E5040A">
        <w:t xml:space="preserve">do </w:t>
      </w:r>
      <w:r w:rsidR="001F7582" w:rsidRPr="00DF29B0">
        <w:rPr>
          <w:i/>
        </w:rPr>
        <w:t>dotProject</w:t>
      </w:r>
      <w:r w:rsidR="001F7582" w:rsidRPr="00E5040A">
        <w:t xml:space="preserve">+ </w:t>
      </w:r>
      <w:r w:rsidRPr="00E5040A">
        <w:t xml:space="preserve">(GONÇALVES, 2017), a arquitetura do sistema permite o desenvolvimento modular e </w:t>
      </w:r>
      <w:r w:rsidRPr="00E5040A">
        <w:lastRenderedPageBreak/>
        <w:t>existem basicamente duas formas de instalação: (i) instalar os módulos individualmente ou (</w:t>
      </w:r>
      <w:proofErr w:type="spellStart"/>
      <w:r w:rsidRPr="00E5040A">
        <w:t>ii</w:t>
      </w:r>
      <w:proofErr w:type="spellEnd"/>
      <w:r w:rsidRPr="00E5040A">
        <w:t xml:space="preserve">)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xml:space="preserve">, vista através do </w:t>
      </w:r>
      <w:r w:rsidRPr="00DF29B0">
        <w:rPr>
          <w:i/>
        </w:rPr>
        <w:t>IDE PHP Storm</w:t>
      </w:r>
      <w:r>
        <w:rPr>
          <w:vertAlign w:val="superscript"/>
        </w:rPr>
        <w:footnoteReference w:id="43"/>
      </w:r>
      <w:r w:rsidRPr="00E5040A">
        <w:t>.</w:t>
      </w:r>
    </w:p>
    <w:p w14:paraId="73938EC2" w14:textId="77777777" w:rsidR="00E515F3" w:rsidRPr="00E5040A" w:rsidRDefault="00E5040A" w:rsidP="007D2F4B">
      <w:pPr>
        <w:pStyle w:val="TtuloIlustrao"/>
        <w:spacing w:line="480" w:lineRule="auto"/>
      </w:pPr>
      <w:r w:rsidRPr="00E5040A">
        <w:t>Figura 52 - Estrutura de diretórios do sistema</w:t>
      </w:r>
    </w:p>
    <w:p w14:paraId="7ED88CBA" w14:textId="77777777" w:rsidR="00E515F3" w:rsidRDefault="00E5040A" w:rsidP="007D2F4B">
      <w:pPr>
        <w:spacing w:line="480" w:lineRule="auto"/>
        <w:ind w:firstLine="720"/>
        <w:jc w:val="center"/>
      </w:pPr>
      <w:r>
        <w:rPr>
          <w:noProof/>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7"/>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w:t>
      </w:r>
      <w:r w:rsidRPr="00DF29B0">
        <w:rPr>
          <w:i/>
        </w:rPr>
        <w:t>dotProject</w:t>
      </w:r>
      <w:r w:rsidRPr="00E5040A">
        <w:t xml:space="preserve">+ (GONÇALVES, 2016) e respeitando as versões indicadas no manual, optou-se por utilizar contêineres </w:t>
      </w:r>
      <w:r w:rsidRPr="00E81B54">
        <w:rPr>
          <w:i/>
        </w:rPr>
        <w:t>Docker</w:t>
      </w:r>
      <w:r>
        <w:rPr>
          <w:vertAlign w:val="superscript"/>
        </w:rPr>
        <w:footnoteReference w:id="44"/>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lastRenderedPageBreak/>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5"/>
      </w:r>
      <w:r w:rsidRPr="00E5040A">
        <w:t xml:space="preserve"> - repositório oficial do </w:t>
      </w:r>
      <w:r w:rsidRPr="00E81B54">
        <w:rPr>
          <w:i/>
        </w:rPr>
        <w:t>Docker</w:t>
      </w:r>
      <w:r w:rsidRPr="00E5040A">
        <w:t>.</w:t>
      </w:r>
    </w:p>
    <w:p w14:paraId="4FA828AB" w14:textId="7B312C94" w:rsidR="00E515F3" w:rsidRPr="00E5040A" w:rsidRDefault="00E5040A" w:rsidP="007D2F4B">
      <w:pPr>
        <w:spacing w:line="480" w:lineRule="auto"/>
      </w:pPr>
      <w:r w:rsidRPr="00E5040A">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6"/>
      </w:r>
      <w:r w:rsidRPr="00E5040A">
        <w:t xml:space="preserve">. Os </w:t>
      </w:r>
      <w:r w:rsidRPr="00DF29B0">
        <w:rPr>
          <w:i/>
        </w:rPr>
        <w:t>scripts</w:t>
      </w:r>
      <w:r w:rsidRPr="00E5040A">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77777777" w:rsidR="00E515F3" w:rsidRPr="00E5040A" w:rsidRDefault="00E5040A" w:rsidP="007D2F4B">
      <w:pPr>
        <w:pStyle w:val="TtuloIlustrao"/>
        <w:spacing w:line="480" w:lineRule="auto"/>
        <w:rPr>
          <w:i/>
        </w:rPr>
      </w:pPr>
      <w:r w:rsidRPr="00E5040A">
        <w:t xml:space="preserve">Figura 53 - Visão parcial das tabelas no </w:t>
      </w:r>
      <w:r w:rsidRPr="00E5040A">
        <w:rPr>
          <w:i/>
        </w:rPr>
        <w:t>MySQL Workbench</w:t>
      </w:r>
    </w:p>
    <w:p w14:paraId="5838A001" w14:textId="77777777" w:rsidR="00E515F3" w:rsidRDefault="00E5040A" w:rsidP="007D2F4B">
      <w:pPr>
        <w:spacing w:line="480" w:lineRule="auto"/>
        <w:jc w:val="center"/>
      </w:pPr>
      <w:r>
        <w:rPr>
          <w:noProof/>
        </w:rPr>
        <w:lastRenderedPageBreak/>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8"/>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tab/>
        <w:t xml:space="preserve">A configuração do servidor </w:t>
      </w:r>
      <w:r w:rsidRPr="00DF29B0">
        <w:rPr>
          <w:i/>
        </w:rPr>
        <w:t>web</w:t>
      </w:r>
      <w:r w:rsidRPr="00E5040A">
        <w:t xml:space="preserve"> foi bastante simples. Optou-se pelo uso de um servidor </w:t>
      </w:r>
      <w:r w:rsidRPr="00DF29B0">
        <w:rPr>
          <w:i/>
        </w:rPr>
        <w:t>Apache</w:t>
      </w:r>
      <w:r>
        <w:rPr>
          <w:vertAlign w:val="superscript"/>
        </w:rPr>
        <w:footnoteReference w:id="47"/>
      </w:r>
      <w:r w:rsidRPr="00E5040A">
        <w:t xml:space="preserve"> por ser compatível com aplicações escritas em </w:t>
      </w:r>
      <w:r w:rsidRPr="00DF29B0">
        <w:rPr>
          <w:i/>
        </w:rPr>
        <w:t>PHP</w:t>
      </w:r>
      <w:r w:rsidRPr="00E5040A">
        <w:t xml:space="preserve"> e também por ser de familiaridade dos responsáveis por este trabalho. Novamente a</w:t>
      </w:r>
      <w:r w:rsidR="00643887">
        <w:t>qui foi utilizado um contêiner</w:t>
      </w:r>
      <w:r w:rsidRPr="00E5040A">
        <w:rPr>
          <w:i/>
        </w:rPr>
        <w:t xml:space="preserve"> </w:t>
      </w:r>
      <w:r w:rsidRPr="00DF29B0">
        <w:rPr>
          <w:i/>
        </w:rPr>
        <w:t>Docker</w:t>
      </w:r>
      <w:r w:rsidRPr="00E5040A">
        <w:t xml:space="preserve"> pré-configurado com </w:t>
      </w:r>
      <w:r w:rsidRPr="00DF29B0">
        <w:rPr>
          <w:i/>
        </w:rPr>
        <w:t>PHP</w:t>
      </w:r>
      <w:r w:rsidRPr="00E5040A">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43595F4" w:rsidR="00E515F3" w:rsidRPr="00E5040A" w:rsidRDefault="00E5040A" w:rsidP="007D2F4B">
      <w:pPr>
        <w:spacing w:line="480" w:lineRule="auto"/>
        <w:ind w:firstLine="720"/>
      </w:pPr>
      <w:r w:rsidRPr="00E5040A">
        <w:lastRenderedPageBreak/>
        <w:t xml:space="preserve">A última etapa da configuração do ambiente foi informar a aplicação os parâmetros de acesso ao banco de dados. No </w:t>
      </w:r>
      <w:r w:rsidRPr="00DF29B0">
        <w:rPr>
          <w:i/>
        </w:rPr>
        <w:t>dotProject</w:t>
      </w:r>
      <w:r w:rsidR="00DF29B0">
        <w:rPr>
          <w:i/>
        </w:rPr>
        <w:t>+</w:t>
      </w:r>
      <w:r w:rsidRPr="00E5040A">
        <w:t xml:space="preserve"> isso é feito via arquivo de conf</w:t>
      </w:r>
      <w:r w:rsidR="00230418">
        <w:t>iguração, ilustrado na figura 54</w:t>
      </w:r>
      <w:r w:rsidRPr="00E5040A">
        <w:t>.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46C699A4" w:rsidR="00E515F3" w:rsidRPr="00E5040A" w:rsidRDefault="00E5040A" w:rsidP="007D2F4B">
      <w:pPr>
        <w:pStyle w:val="TtuloIlustrao"/>
        <w:spacing w:line="480" w:lineRule="auto"/>
      </w:pPr>
      <w:r w:rsidRPr="00E5040A">
        <w:t xml:space="preserve">Figura 54 - Arquivo de configuração do </w:t>
      </w:r>
      <w:r w:rsidRPr="00DF29B0">
        <w:rPr>
          <w:i/>
        </w:rPr>
        <w:t>dotProject</w:t>
      </w:r>
      <w:r w:rsidR="00DF29B0">
        <w:rPr>
          <w:i/>
        </w:rPr>
        <w:t>+</w:t>
      </w:r>
    </w:p>
    <w:p w14:paraId="2B066900" w14:textId="77777777" w:rsidR="00E515F3" w:rsidRDefault="00E5040A" w:rsidP="007D2F4B">
      <w:pPr>
        <w:spacing w:line="480" w:lineRule="auto"/>
      </w:pPr>
      <w:commentRangeStart w:id="65"/>
      <w:r>
        <w:rPr>
          <w:noProof/>
        </w:rPr>
        <w:drawing>
          <wp:inline distT="114300" distB="114300" distL="114300" distR="114300" wp14:anchorId="2ACEE4EC" wp14:editId="61DAAF81">
            <wp:extent cx="5943600" cy="245745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5943600" cy="2457450"/>
                    </a:xfrm>
                    <a:prstGeom prst="rect">
                      <a:avLst/>
                    </a:prstGeom>
                    <a:ln/>
                  </pic:spPr>
                </pic:pic>
              </a:graphicData>
            </a:graphic>
          </wp:inline>
        </w:drawing>
      </w:r>
      <w:commentRangeEnd w:id="65"/>
      <w:r w:rsidR="001F7582">
        <w:rPr>
          <w:rStyle w:val="Refdecomentrio"/>
        </w:rPr>
        <w:commentReference w:id="65"/>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66" w:name="_Toc23089984"/>
      <w:r w:rsidRPr="00E5040A">
        <w:t xml:space="preserve">5.2 </w:t>
      </w:r>
      <w:r w:rsidR="003B79E8">
        <w:t>Implementação</w:t>
      </w:r>
      <w:bookmarkEnd w:id="66"/>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w:t>
      </w:r>
      <w:r w:rsidRPr="00E5040A">
        <w:lastRenderedPageBreak/>
        <w:t xml:space="preserve">análise dos casos de uso mapeados. Posteriormente foi feito um levantamento de aspectos gerais da arquitetura e das bibliotecas e </w:t>
      </w:r>
      <w:r w:rsidRPr="00643887">
        <w:rPr>
          <w:i/>
        </w:rPr>
        <w:t>frameworks</w:t>
      </w:r>
      <w:r w:rsidRPr="00E5040A">
        <w:t xml:space="preserve"> utilizados.</w:t>
      </w:r>
    </w:p>
    <w:p w14:paraId="42572259" w14:textId="09FF2CE9" w:rsidR="00E515F3" w:rsidRPr="00E5040A" w:rsidRDefault="001F7582" w:rsidP="007D2F4B">
      <w:pPr>
        <w:spacing w:line="480" w:lineRule="auto"/>
        <w:ind w:firstLine="720"/>
      </w:pPr>
      <w:r>
        <w:t>Para gerenciamento do projeto f</w:t>
      </w:r>
      <w:r w:rsidRPr="00E5040A">
        <w:t>oi adotad</w:t>
      </w:r>
      <w:r>
        <w:t>o</w:t>
      </w:r>
      <w:r w:rsidRPr="00E5040A">
        <w:t xml:space="preserve"> </w:t>
      </w:r>
      <w:r>
        <w:t>o framework</w:t>
      </w:r>
      <w:r w:rsidR="00E5040A" w:rsidRPr="00E5040A">
        <w:t xml:space="preserve"> </w:t>
      </w:r>
      <w:r w:rsidR="00E5040A" w:rsidRPr="00643887">
        <w:rPr>
          <w:i/>
        </w:rPr>
        <w:t>Scrum</w:t>
      </w:r>
      <w:r w:rsidR="00E5040A" w:rsidRPr="00E5040A">
        <w:t xml:space="preserve"> </w:t>
      </w:r>
      <w:ins w:id="67" w:author="Jean Hauck" w:date="2019-10-29T19:18:00Z">
        <w:r>
          <w:t>(</w:t>
        </w:r>
        <w:r w:rsidRPr="001F7582">
          <w:rPr>
            <w:highlight w:val="yellow"/>
            <w:rPrChange w:id="68" w:author="Jean Hauck" w:date="2019-10-29T19:18:00Z">
              <w:rPr/>
            </w:rPrChange>
          </w:rPr>
          <w:t>REFER</w:t>
        </w:r>
        <w:r>
          <w:rPr>
            <w:highlight w:val="yellow"/>
          </w:rPr>
          <w:t>Ê</w:t>
        </w:r>
        <w:r w:rsidRPr="001F7582">
          <w:rPr>
            <w:highlight w:val="yellow"/>
            <w:rPrChange w:id="69" w:author="Jean Hauck" w:date="2019-10-29T19:18:00Z">
              <w:rPr/>
            </w:rPrChange>
          </w:rPr>
          <w:t>NCIA, ANO</w:t>
        </w:r>
        <w:r>
          <w:t xml:space="preserve">) </w:t>
        </w:r>
      </w:ins>
      <w:r w:rsidR="00E5040A" w:rsidRPr="00E5040A">
        <w:t xml:space="preserve">com pequenas adaptações. Não ocorreram reuniões diárias, por exemplo. Os casos de uso foram agrupados de acordo com sua complexidade em </w:t>
      </w:r>
      <w:r w:rsidR="00E5040A" w:rsidRPr="00643887">
        <w:rPr>
          <w:i/>
        </w:rPr>
        <w:t>sprints</w:t>
      </w:r>
      <w:r w:rsidR="00E5040A" w:rsidRPr="00E5040A">
        <w:t xml:space="preserve"> de duas semanas e organizados em um </w:t>
      </w:r>
      <w:r w:rsidRPr="00BB7CAE">
        <w:rPr>
          <w:i/>
          <w:iCs/>
        </w:rPr>
        <w:t>roadmap</w:t>
      </w:r>
      <w:r w:rsidRPr="00E5040A">
        <w:t xml:space="preserve"> </w:t>
      </w:r>
      <w:r w:rsidR="00E5040A" w:rsidRPr="00E5040A">
        <w:t xml:space="preserve">contendo a situação e o período de início e fim do desenvolvimento. O </w:t>
      </w:r>
      <w:r w:rsidRPr="00BB7CAE">
        <w:rPr>
          <w:i/>
          <w:iCs/>
        </w:rPr>
        <w:t>roadmap</w:t>
      </w:r>
      <w:r w:rsidRPr="00E5040A">
        <w:t xml:space="preserve"> </w:t>
      </w:r>
      <w:r w:rsidR="00E5040A" w:rsidRPr="00E5040A">
        <w:t>completo</w:t>
      </w:r>
      <w:r w:rsidR="00230418">
        <w:t xml:space="preserve"> pode ser visto na figura 55</w:t>
      </w:r>
      <w:r w:rsidR="00E5040A" w:rsidRPr="00E5040A">
        <w:t>:</w:t>
      </w:r>
    </w:p>
    <w:p w14:paraId="23CD7D5C" w14:textId="77777777" w:rsidR="00E515F3" w:rsidRDefault="00E515F3" w:rsidP="007D2F4B">
      <w:pPr>
        <w:spacing w:line="480" w:lineRule="auto"/>
        <w:jc w:val="center"/>
      </w:pPr>
    </w:p>
    <w:p w14:paraId="260D1DB4" w14:textId="77777777" w:rsidR="00AE5BF1" w:rsidRDefault="00AE5BF1" w:rsidP="007D2F4B">
      <w:pPr>
        <w:spacing w:line="480" w:lineRule="auto"/>
        <w:jc w:val="center"/>
      </w:pPr>
    </w:p>
    <w:p w14:paraId="60395A6E" w14:textId="77777777" w:rsidR="00AE5BF1" w:rsidRDefault="00AE5BF1" w:rsidP="007D2F4B">
      <w:pPr>
        <w:spacing w:line="480" w:lineRule="auto"/>
        <w:jc w:val="center"/>
      </w:pPr>
    </w:p>
    <w:p w14:paraId="134F1836" w14:textId="77777777" w:rsidR="00AE5BF1" w:rsidRDefault="00AE5BF1" w:rsidP="007D2F4B">
      <w:pPr>
        <w:spacing w:line="480" w:lineRule="auto"/>
        <w:jc w:val="center"/>
      </w:pPr>
    </w:p>
    <w:p w14:paraId="5C6098D2" w14:textId="77777777" w:rsidR="00AE5BF1" w:rsidRDefault="00AE5BF1" w:rsidP="007D2F4B">
      <w:pPr>
        <w:spacing w:line="480" w:lineRule="auto"/>
        <w:jc w:val="center"/>
      </w:pPr>
    </w:p>
    <w:p w14:paraId="00D39BE4" w14:textId="77777777" w:rsidR="00AE5BF1" w:rsidRDefault="00AE5BF1" w:rsidP="007D2F4B">
      <w:pPr>
        <w:spacing w:line="480" w:lineRule="auto"/>
        <w:jc w:val="center"/>
      </w:pPr>
    </w:p>
    <w:p w14:paraId="51102702" w14:textId="77777777" w:rsidR="00AE5BF1" w:rsidRDefault="00AE5BF1" w:rsidP="007D2F4B">
      <w:pPr>
        <w:spacing w:line="480" w:lineRule="auto"/>
        <w:jc w:val="center"/>
      </w:pPr>
    </w:p>
    <w:p w14:paraId="73B565DF" w14:textId="77777777" w:rsidR="00AE5BF1" w:rsidRDefault="00AE5BF1" w:rsidP="007D2F4B">
      <w:pPr>
        <w:spacing w:line="480" w:lineRule="auto"/>
        <w:jc w:val="center"/>
      </w:pPr>
    </w:p>
    <w:p w14:paraId="111201C4" w14:textId="77777777" w:rsidR="00AE5BF1" w:rsidRPr="00E5040A" w:rsidRDefault="00AE5BF1" w:rsidP="007D2F4B">
      <w:pPr>
        <w:spacing w:line="480" w:lineRule="auto"/>
        <w:jc w:val="center"/>
      </w:pPr>
    </w:p>
    <w:p w14:paraId="1D4F01C6" w14:textId="77777777" w:rsidR="00E515F3" w:rsidRPr="00E5040A" w:rsidRDefault="00E5040A" w:rsidP="007D2F4B">
      <w:pPr>
        <w:pStyle w:val="TtuloIlustrao"/>
        <w:spacing w:line="480" w:lineRule="auto"/>
      </w:pPr>
      <w:r w:rsidRPr="00E5040A">
        <w:t xml:space="preserve">Figura 55 - </w:t>
      </w:r>
      <w:r w:rsidRPr="00E5040A">
        <w:rPr>
          <w:i/>
        </w:rPr>
        <w:t>Roadmap</w:t>
      </w:r>
      <w:r w:rsidRPr="00E5040A">
        <w:t xml:space="preserve"> de desenvolvimento</w:t>
      </w:r>
    </w:p>
    <w:p w14:paraId="7B03CA1D" w14:textId="77777777" w:rsidR="00E515F3" w:rsidRDefault="00E5040A" w:rsidP="007D2F4B">
      <w:pPr>
        <w:spacing w:line="480" w:lineRule="auto"/>
      </w:pPr>
      <w:r>
        <w:rPr>
          <w:noProof/>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0"/>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lastRenderedPageBreak/>
        <w:t>Fonte: Dados elaborados pelos autores deste trabalho</w:t>
      </w:r>
    </w:p>
    <w:p w14:paraId="1BC9F499" w14:textId="77777777" w:rsidR="00E515F3" w:rsidRPr="00E5040A" w:rsidRDefault="00E515F3" w:rsidP="007D2F4B">
      <w:pPr>
        <w:spacing w:line="480" w:lineRule="auto"/>
        <w:ind w:firstLine="720"/>
      </w:pPr>
    </w:p>
    <w:p w14:paraId="2DB95E9C" w14:textId="77777777" w:rsidR="00E515F3" w:rsidRPr="00E5040A" w:rsidRDefault="00E5040A" w:rsidP="007D2F4B">
      <w:pPr>
        <w:spacing w:line="480" w:lineRule="auto"/>
        <w:ind w:firstLine="720"/>
      </w:pPr>
      <w:r w:rsidRPr="00E5040A">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DF29B0">
        <w:rPr>
          <w:i/>
        </w:rPr>
        <w:t>CSS</w:t>
      </w:r>
      <w:r w:rsidRPr="00E5040A">
        <w:t>, fazendo com que o padrão de cores e definições visuais e estruturais de tabelas seguissem um padrão no sistema como um todo.</w:t>
      </w:r>
    </w:p>
    <w:p w14:paraId="3B6F5606" w14:textId="1D6A9D6B"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w:t>
      </w:r>
      <w:r w:rsidR="001F7582">
        <w:t>é antigo</w:t>
      </w:r>
      <w:r w:rsidRPr="00E5040A">
        <w:t xml:space="preserv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DF29B0">
        <w:rPr>
          <w:i/>
        </w:rPr>
        <w:t>javascript</w:t>
      </w:r>
      <w:r w:rsidRPr="00E5040A">
        <w:t xml:space="preserve">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t xml:space="preserve">O segundo passo foi dar início às modificações seguindo o cronograma apresentado nessa seção, respeitando os casos de uso relacionados a cada </w:t>
      </w:r>
      <w:r w:rsidRPr="00E5040A">
        <w:rPr>
          <w:i/>
        </w:rPr>
        <w:t xml:space="preserve">sprint. </w:t>
      </w:r>
    </w:p>
    <w:p w14:paraId="7CC32208" w14:textId="1E25E33F"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xml:space="preserve">, </w:t>
      </w:r>
      <w:r w:rsidR="001F7582" w:rsidRPr="00E5040A">
        <w:t>citad</w:t>
      </w:r>
      <w:r w:rsidR="001F7582">
        <w:t>a</w:t>
      </w:r>
      <w:r w:rsidR="001F7582" w:rsidRPr="00E5040A">
        <w:t xml:space="preserve"> </w:t>
      </w:r>
      <w:r w:rsidRPr="00E5040A">
        <w:t>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bookmarkStart w:id="70" w:name="_Toc23089985"/>
      <w:r w:rsidRPr="00E5040A">
        <w:t>5.2.1 Decisões de Projeto</w:t>
      </w:r>
      <w:bookmarkEnd w:id="70"/>
    </w:p>
    <w:p w14:paraId="30D3CF91" w14:textId="2E8BA567" w:rsidR="00E515F3" w:rsidRPr="00E5040A" w:rsidRDefault="00E5040A" w:rsidP="007D2F4B">
      <w:pPr>
        <w:spacing w:line="480" w:lineRule="auto"/>
        <w:ind w:firstLine="720"/>
      </w:pPr>
      <w:r w:rsidRPr="00E5040A">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w:t>
      </w:r>
      <w:r w:rsidR="001F7582">
        <w:t xml:space="preserve"> (Estrutura Analítica do Projeto)</w:t>
      </w:r>
      <w:r w:rsidRPr="00E5040A">
        <w:t xml:space="preserve"> era definida.</w:t>
      </w:r>
    </w:p>
    <w:p w14:paraId="48CEB3BC" w14:textId="3E553F21" w:rsidR="00E515F3" w:rsidRPr="00E5040A" w:rsidRDefault="00E5040A" w:rsidP="007D2F4B">
      <w:pPr>
        <w:spacing w:line="480" w:lineRule="auto"/>
        <w:ind w:firstLine="720"/>
      </w:pPr>
      <w:r w:rsidRPr="00E5040A">
        <w:t>Ao longo do tempo, e depois de sofrer várias interferências</w:t>
      </w:r>
      <w:r w:rsidR="001F7582">
        <w:t xml:space="preserve"> de diferentes programadores</w:t>
      </w:r>
      <w:r w:rsidRPr="00E5040A">
        <w:t xml:space="preserve">, </w:t>
      </w:r>
      <w:r w:rsidR="001F7582">
        <w:t>a versão antiga d</w:t>
      </w:r>
      <w:r w:rsidRPr="00E5040A">
        <w:t xml:space="preserve">o sistema </w:t>
      </w:r>
      <w:r w:rsidR="001F7582">
        <w:t>foi perdendo</w:t>
      </w:r>
      <w:r w:rsidR="001F7582" w:rsidRPr="00E5040A">
        <w:t xml:space="preserve"> </w:t>
      </w:r>
      <w:r w:rsidRPr="00E5040A">
        <w:t xml:space="preserve">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1055126C" w14:textId="67639F3D" w:rsidR="001F7582" w:rsidRDefault="00E5040A" w:rsidP="007D2F4B">
      <w:pPr>
        <w:spacing w:line="480" w:lineRule="auto"/>
        <w:ind w:firstLine="720"/>
      </w:pPr>
      <w:r w:rsidRPr="00E5040A">
        <w:t>Outro problema encontrado foi a forma como a hierarquia da árvore da EAP era definida. Após análise do código fonte e da estrutura das tabelas do banco de dados relacionadas com a EAP, constatou-se que a hierarquia era definida por caracteres “&amp;</w:t>
      </w:r>
      <w:proofErr w:type="spellStart"/>
      <w:proofErr w:type="gramStart"/>
      <w:r w:rsidRPr="00E5040A">
        <w:t>nbsp</w:t>
      </w:r>
      <w:proofErr w:type="spellEnd"/>
      <w:r w:rsidRPr="00E5040A">
        <w:t>;”</w:t>
      </w:r>
      <w:proofErr w:type="gramEnd"/>
      <w:r w:rsidRPr="00E5040A">
        <w:t xml:space="preserve"> - entidade </w:t>
      </w:r>
      <w:r w:rsidRPr="006F79C3">
        <w:rPr>
          <w:i/>
        </w:rPr>
        <w:t>HTML</w:t>
      </w:r>
      <w:r w:rsidRPr="00E5040A">
        <w:t xml:space="preserve"> utilizada para representar um espaço em branco. </w:t>
      </w:r>
      <w:r w:rsidR="001F7582" w:rsidRPr="00E5040A">
        <w:t>Es</w:t>
      </w:r>
      <w:r w:rsidR="001F7582">
        <w:t>s</w:t>
      </w:r>
      <w:r w:rsidR="001F7582" w:rsidRPr="00E5040A">
        <w:t xml:space="preserve">es </w:t>
      </w:r>
      <w:r w:rsidRPr="00E5040A">
        <w:t xml:space="preserve">caracteres eram armazenados no banco de dados, juntamente com o registro do </w:t>
      </w:r>
      <w:r w:rsidRPr="00E5040A">
        <w:lastRenderedPageBreak/>
        <w:t xml:space="preserve">respectivo item da EAP. Na prática, um registro sem nenhum </w:t>
      </w:r>
      <w:r w:rsidR="006F79C3" w:rsidRPr="00E5040A">
        <w:rPr>
          <w:i/>
        </w:rPr>
        <w:t>caractere</w:t>
      </w:r>
      <w:r w:rsidRPr="00E5040A">
        <w:t xml:space="preserve"> “&amp;</w:t>
      </w:r>
      <w:proofErr w:type="spellStart"/>
      <w:proofErr w:type="gramStart"/>
      <w:r w:rsidRPr="00E5040A">
        <w:t>nbsp</w:t>
      </w:r>
      <w:proofErr w:type="spellEnd"/>
      <w:r w:rsidRPr="00E5040A">
        <w:t>;”</w:t>
      </w:r>
      <w:proofErr w:type="gramEnd"/>
      <w:r w:rsidRPr="00E5040A">
        <w:t xml:space="preserve"> era tratado como sendo a raiz da árvore. </w:t>
      </w:r>
    </w:p>
    <w:p w14:paraId="3CD206C4" w14:textId="16214C12" w:rsidR="00E515F3" w:rsidRPr="00E5040A" w:rsidRDefault="00E5040A" w:rsidP="007D2F4B">
      <w:pPr>
        <w:spacing w:line="480" w:lineRule="auto"/>
        <w:ind w:firstLine="720"/>
      </w:pPr>
      <w:r w:rsidRPr="00E5040A">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w:t>
      </w:r>
      <w:proofErr w:type="spellStart"/>
      <w:proofErr w:type="gramStart"/>
      <w:r w:rsidRPr="00E5040A">
        <w:t>nbsp</w:t>
      </w:r>
      <w:proofErr w:type="spellEnd"/>
      <w:r w:rsidRPr="00E5040A">
        <w:t>;”</w:t>
      </w:r>
      <w:proofErr w:type="gramEnd"/>
      <w:r w:rsidRPr="00E5040A">
        <w:t xml:space="preserve">, prejudicando a hierarquia, e a inclusão de novos itens na EAP fazia com que a estrutura da árvore </w:t>
      </w:r>
      <w:r w:rsidR="00684945">
        <w:t>pudesse ser</w:t>
      </w:r>
      <w:r w:rsidR="00684945" w:rsidRPr="00E5040A">
        <w:t xml:space="preserve"> </w:t>
      </w:r>
      <w:r w:rsidRPr="00E5040A">
        <w:t xml:space="preserve">deformada. A solução deste problema </w:t>
      </w:r>
      <w:r w:rsidR="00684945">
        <w:t>seria</w:t>
      </w:r>
      <w:r w:rsidR="00684945" w:rsidRPr="00E5040A">
        <w:t xml:space="preserve"> </w:t>
      </w:r>
      <w:r w:rsidRPr="00E5040A">
        <w:t xml:space="preserve">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Default="00E515F3" w:rsidP="007D2F4B">
      <w:pPr>
        <w:spacing w:line="480" w:lineRule="auto"/>
        <w:ind w:firstLine="720"/>
      </w:pPr>
    </w:p>
    <w:p w14:paraId="10AF1878" w14:textId="77777777" w:rsidR="00ED0C28" w:rsidRDefault="00ED0C28" w:rsidP="007D2F4B">
      <w:pPr>
        <w:spacing w:line="480" w:lineRule="auto"/>
        <w:ind w:firstLine="720"/>
      </w:pP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bookmarkStart w:id="71" w:name="_Toc23089986"/>
      <w:r w:rsidRPr="00E5040A">
        <w:t>5.2.2 Dificuldades</w:t>
      </w:r>
      <w:bookmarkEnd w:id="71"/>
    </w:p>
    <w:p w14:paraId="15929AE9" w14:textId="7FF54828" w:rsidR="00E515F3" w:rsidRPr="00E5040A" w:rsidRDefault="00684945" w:rsidP="007D2F4B">
      <w:pPr>
        <w:spacing w:line="480" w:lineRule="auto"/>
        <w:ind w:firstLine="720"/>
      </w:pPr>
      <w:r>
        <w:t>D</w:t>
      </w:r>
      <w:r w:rsidR="00E5040A" w:rsidRPr="00E5040A">
        <w:t xml:space="preserve">urante o processo de implementação surgiram duas dificuldades principais. A primeira delas surgiu da solução adotada para o problema da hierarquia da EAP e a </w:t>
      </w:r>
      <w:r w:rsidR="00E5040A" w:rsidRPr="00E5040A">
        <w:lastRenderedPageBreak/>
        <w:t>segunda estava relacionada à codificação de caracteres utilizada na versão anterior do sistema.</w:t>
      </w:r>
    </w:p>
    <w:p w14:paraId="344D9B5D" w14:textId="47B147AB"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rPr>
        <w:t>SQL</w:t>
      </w:r>
      <w:r w:rsidR="00792EFE">
        <w:t xml:space="preserve">. Todavia, este número, </w:t>
      </w:r>
      <w:r w:rsidR="00684945">
        <w:t>internamente no</w:t>
      </w:r>
      <w:r w:rsidRPr="00E5040A">
        <w:t xml:space="preserv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w:t>
      </w:r>
      <w:r w:rsidR="00950DF6" w:rsidRPr="00950DF6">
        <w:t xml:space="preserve">Com isso em mente, foi necessário criar e executar um script </w:t>
      </w:r>
      <w:r w:rsidR="00684945">
        <w:t xml:space="preserve">SQL </w:t>
      </w:r>
      <w:r w:rsidR="00950DF6" w:rsidRPr="00950DF6">
        <w:t>para atualizar a ordem de cada item baseado na sua numeração.</w:t>
      </w:r>
      <w:r w:rsidRPr="00E5040A">
        <w:t xml:space="preserve"> </w:t>
      </w:r>
      <w:r w:rsidR="00684945" w:rsidRPr="00E5040A">
        <w:t>Es</w:t>
      </w:r>
      <w:r w:rsidR="00684945">
        <w:t>s</w:t>
      </w:r>
      <w:r w:rsidR="00684945" w:rsidRPr="00E5040A">
        <w:t xml:space="preserve">e </w:t>
      </w:r>
      <w:r w:rsidRPr="00E5040A">
        <w:t>processo foi executado uma única vez e para cada novo item, a ordem correta era calculada no momento de seu cadastro.</w:t>
      </w:r>
    </w:p>
    <w:p w14:paraId="204E0131" w14:textId="3A5D7B52"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t>UTF8</w:t>
      </w:r>
      <w:r>
        <w:rPr>
          <w:vertAlign w:val="superscript"/>
        </w:rPr>
        <w:footnoteReference w:id="48"/>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w:t>
      </w:r>
      <w:r w:rsidR="00950DF6">
        <w:t>s</w:t>
      </w:r>
      <w:r w:rsidRPr="00E5040A">
        <w:t xml:space="preserve"> e colunas, individualmente, o problema persistia. A solução encontrada foi criar um </w:t>
      </w:r>
      <w:r w:rsidRPr="00E5040A">
        <w:lastRenderedPageBreak/>
        <w:t xml:space="preserve">esquema de banco de dados completamente novo utilizando o padrão </w:t>
      </w:r>
      <w:r w:rsidRPr="006F79C3">
        <w:rPr>
          <w:i/>
        </w:rPr>
        <w:t>UTF8</w:t>
      </w:r>
      <w:r w:rsidRPr="00E5040A">
        <w:t>. Após esta etapa, a estrutura</w:t>
      </w:r>
      <w:r w:rsidR="00684945">
        <w:t xml:space="preserve"> e</w:t>
      </w:r>
      <w:r w:rsidRPr="00E5040A">
        <w:t xml:space="preserve"> os dados existentes no esquema do banco de dados antigo foram exportados ignorando-se qualquer codificação existente. Es</w:t>
      </w:r>
      <w:r w:rsidR="00684945">
        <w:t>s</w:t>
      </w:r>
      <w:r w:rsidRPr="00E5040A">
        <w:t xml:space="preserve">e processo de exportação gerou um arquivo contendo toda a estrutura necessária para migração dos dados. O último passo </w:t>
      </w:r>
      <w:r w:rsidR="00684945" w:rsidRPr="00E5040A">
        <w:t>des</w:t>
      </w:r>
      <w:r w:rsidR="00684945">
        <w:t>s</w:t>
      </w:r>
      <w:r w:rsidR="00684945" w:rsidRPr="00E5040A">
        <w:t xml:space="preserve">e </w:t>
      </w:r>
      <w:r w:rsidRPr="00E5040A">
        <w:t xml:space="preserve">processo foi a importação dos dados contidos no arquivo para o 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Objetivo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Comando</w:t>
            </w:r>
            <w:proofErr w:type="spellEnd"/>
          </w:p>
        </w:tc>
      </w:tr>
      <w:tr w:rsidR="00371784" w:rsidRPr="00BB7CAE"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mysqldump</w:t>
            </w:r>
            <w:proofErr w:type="spellEnd"/>
            <w:r w:rsidRPr="00371784">
              <w:rPr>
                <w:rFonts w:ascii="Consolas" w:eastAsia="Times New Roman" w:hAnsi="Consolas" w:cs="Times New Roman"/>
                <w:color w:val="000000"/>
                <w:sz w:val="20"/>
                <w:szCs w:val="20"/>
                <w:lang w:val="en-US" w:eastAsia="en-US"/>
              </w:rPr>
              <w:t xml:space="preserve"> --user=username --password=password --default-character-set=latin1 --skip-set-charset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&gt; </w:t>
            </w:r>
            <w:proofErr w:type="spellStart"/>
            <w:r w:rsidRPr="00371784">
              <w:rPr>
                <w:rFonts w:ascii="Consolas" w:eastAsia="Times New Roman" w:hAnsi="Consolas" w:cs="Times New Roman"/>
                <w:color w:val="000000"/>
                <w:sz w:val="20"/>
                <w:szCs w:val="20"/>
                <w:lang w:val="en-US" w:eastAsia="en-US"/>
              </w:rPr>
              <w:t>dump.sql</w:t>
            </w:r>
            <w:proofErr w:type="spellEnd"/>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 xml:space="preserve">Substituir padrão </w:t>
            </w:r>
            <w:r w:rsidRPr="00771B2A">
              <w:rPr>
                <w:rFonts w:eastAsia="Times New Roman"/>
                <w:i/>
                <w:iCs/>
                <w:color w:val="000000"/>
                <w:lang w:eastAsia="en-US"/>
              </w:rPr>
              <w:t>latin1</w:t>
            </w:r>
            <w:r w:rsidRPr="00771B2A">
              <w:rPr>
                <w:rFonts w:eastAsia="Times New Roman"/>
                <w:color w:val="000000"/>
                <w:lang w:eastAsia="en-US"/>
              </w:rPr>
              <w:t xml:space="preserve"> por </w:t>
            </w:r>
            <w:r w:rsidRPr="00771B2A">
              <w:rPr>
                <w:rFonts w:eastAsia="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sed</w:t>
            </w:r>
            <w:proofErr w:type="spellEnd"/>
            <w:r w:rsidRPr="00371784">
              <w:rPr>
                <w:rFonts w:ascii="Consolas" w:eastAsia="Times New Roman" w:hAnsi="Consolas" w:cs="Times New Roman"/>
                <w:color w:val="000000"/>
                <w:sz w:val="20"/>
                <w:szCs w:val="20"/>
                <w:lang w:val="en-US" w:eastAsia="en-US"/>
              </w:rPr>
              <w:t xml:space="preserve"> -r 's/latin1/utf8/g' </w:t>
            </w:r>
            <w:proofErr w:type="spellStart"/>
            <w:r w:rsidRPr="00371784">
              <w:rPr>
                <w:rFonts w:ascii="Consolas" w:eastAsia="Times New Roman" w:hAnsi="Consolas" w:cs="Times New Roman"/>
                <w:color w:val="000000"/>
                <w:sz w:val="20"/>
                <w:szCs w:val="20"/>
                <w:lang w:val="en-US" w:eastAsia="en-US"/>
              </w:rPr>
              <w:t>dump.sql</w:t>
            </w:r>
            <w:proofErr w:type="spellEnd"/>
            <w:r w:rsidRPr="00371784">
              <w:rPr>
                <w:rFonts w:ascii="Consolas" w:eastAsia="Times New Roman" w:hAnsi="Consolas" w:cs="Times New Roman"/>
                <w:color w:val="000000"/>
                <w:sz w:val="20"/>
                <w:szCs w:val="20"/>
                <w:lang w:val="en-US" w:eastAsia="en-US"/>
              </w:rPr>
              <w:t xml:space="preserve"> &gt; </w:t>
            </w:r>
            <w:proofErr w:type="spellStart"/>
            <w:r w:rsidRPr="00371784">
              <w:rPr>
                <w:rFonts w:ascii="Consolas" w:eastAsia="Times New Roman" w:hAnsi="Consolas" w:cs="Times New Roman"/>
                <w:color w:val="000000"/>
                <w:sz w:val="20"/>
                <w:szCs w:val="20"/>
                <w:lang w:val="en-US" w:eastAsia="en-US"/>
              </w:rPr>
              <w:t>dump_utf.sql</w:t>
            </w:r>
            <w:proofErr w:type="spellEnd"/>
          </w:p>
        </w:tc>
      </w:tr>
      <w:tr w:rsidR="00371784" w:rsidRPr="00BB7CAE"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Criar</w:t>
            </w:r>
            <w:proofErr w:type="spellEnd"/>
            <w:r w:rsidRPr="00371784">
              <w:rPr>
                <w:rFonts w:eastAsia="Times New Roman"/>
                <w:color w:val="000000"/>
                <w:lang w:val="en-US" w:eastAsia="en-US"/>
              </w:rPr>
              <w:t xml:space="preserve">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w:t>
            </w:r>
            <w:proofErr w:type="spellEnd"/>
            <w:r w:rsidRPr="00371784">
              <w:rPr>
                <w:rFonts w:ascii="Consolas" w:eastAsia="Times New Roman" w:hAnsi="Consolas" w:cs="Times New Roman"/>
                <w:color w:val="000000"/>
                <w:sz w:val="20"/>
                <w:szCs w:val="20"/>
                <w:lang w:val="en-US" w:eastAsia="en-US"/>
              </w:rPr>
              <w:t xml:space="preserve"> --user=username --password=password --execute="DROP DATABASE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CREATE DATABASE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CHARACTER SET utf8 COLLATE utf8_general_ci;"</w:t>
            </w:r>
          </w:p>
        </w:tc>
      </w:tr>
      <w:tr w:rsidR="00371784" w:rsidRPr="00BB7CAE"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w:t>
            </w:r>
            <w:proofErr w:type="spellEnd"/>
            <w:r w:rsidRPr="00371784">
              <w:rPr>
                <w:rFonts w:ascii="Consolas" w:eastAsia="Times New Roman" w:hAnsi="Consolas" w:cs="Times New Roman"/>
                <w:color w:val="000000"/>
                <w:sz w:val="20"/>
                <w:szCs w:val="20"/>
                <w:lang w:val="en-US" w:eastAsia="en-US"/>
              </w:rPr>
              <w:t xml:space="preserve"> --user=username --password=password --default-character-set=utf8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&lt; </w:t>
            </w:r>
            <w:proofErr w:type="spellStart"/>
            <w:r w:rsidRPr="00371784">
              <w:rPr>
                <w:rFonts w:ascii="Consolas" w:eastAsia="Times New Roman" w:hAnsi="Consolas" w:cs="Times New Roman"/>
                <w:color w:val="000000"/>
                <w:sz w:val="20"/>
                <w:szCs w:val="20"/>
                <w:lang w:val="en-US" w:eastAsia="en-US"/>
              </w:rPr>
              <w:t>dump_utf.sql</w:t>
            </w:r>
            <w:proofErr w:type="spellEnd"/>
          </w:p>
        </w:tc>
      </w:tr>
    </w:tbl>
    <w:p w14:paraId="3FF6D3D2" w14:textId="77777777" w:rsidR="009754E2" w:rsidRPr="00771B2A" w:rsidRDefault="009754E2" w:rsidP="007D2F4B">
      <w:pPr>
        <w:spacing w:line="480" w:lineRule="auto"/>
        <w:rPr>
          <w:lang w:val="en-US"/>
        </w:rPr>
      </w:pPr>
    </w:p>
    <w:p w14:paraId="6F2F0A0B" w14:textId="75C42120" w:rsidR="009754E2" w:rsidRPr="009754E2" w:rsidRDefault="00E5040A" w:rsidP="00ED0C28">
      <w:pPr>
        <w:pStyle w:val="Ttulo3"/>
        <w:spacing w:line="480" w:lineRule="auto"/>
      </w:pPr>
      <w:bookmarkStart w:id="72" w:name="_Toc23089987"/>
      <w:r w:rsidRPr="00E5040A">
        <w:lastRenderedPageBreak/>
        <w:t>5.3 Implantação</w:t>
      </w:r>
      <w:bookmarkEnd w:id="72"/>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w:t>
      </w:r>
      <w:r w:rsidRPr="00DF29B0">
        <w:rPr>
          <w:i/>
        </w:rPr>
        <w:t>software</w:t>
      </w:r>
      <w:r w:rsidRPr="00E5040A">
        <w:t xml:space="preserv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w:t>
      </w:r>
      <w:r w:rsidRPr="00DF29B0">
        <w:rPr>
          <w:i/>
        </w:rPr>
        <w:t>SSH</w:t>
      </w:r>
      <w:r w:rsidRPr="00E5040A">
        <w:t xml:space="preserve">,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DF29B0">
        <w:rPr>
          <w:i/>
        </w:rPr>
        <w:t>backup</w:t>
      </w:r>
      <w:r w:rsidRPr="00E5040A">
        <w:t>.</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proofErr w:type="spellStart"/>
      <w:r w:rsidR="002A2F29" w:rsidRPr="00DF29B0">
        <w:rPr>
          <w:i/>
        </w:rPr>
        <w:t>dotp_project_eap_items.sort_order</w:t>
      </w:r>
      <w:proofErr w:type="spellEnd"/>
      <w:r w:rsidRPr="00E5040A">
        <w:t>” de cada item da EAP existente no banco de dados. Como já citado na seção anterior, isso foi necessário para que os itens fossem exibidos corretamente na tela.</w:t>
      </w:r>
    </w:p>
    <w:p w14:paraId="03BF8F63" w14:textId="3319040C" w:rsidR="00E515F3" w:rsidRDefault="009754E2" w:rsidP="007D2F4B">
      <w:pPr>
        <w:spacing w:line="480" w:lineRule="auto"/>
        <w:ind w:firstLine="720"/>
      </w:pPr>
      <w:r>
        <w:lastRenderedPageBreak/>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w:t>
      </w:r>
      <w:r w:rsidR="00A9581D">
        <w:t xml:space="preserve">já </w:t>
      </w:r>
      <w:r w:rsidR="00E5040A" w:rsidRPr="00E5040A">
        <w:t xml:space="preserve">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Pr="00E5040A" w:rsidRDefault="002A2F29" w:rsidP="00ED0C28">
      <w:pPr>
        <w:spacing w:line="480" w:lineRule="auto"/>
      </w:pPr>
    </w:p>
    <w:p w14:paraId="1B9993C4" w14:textId="0037B6A0" w:rsidR="00E515F3" w:rsidRPr="00E5040A" w:rsidRDefault="00E5040A" w:rsidP="00ED0C28">
      <w:pPr>
        <w:pStyle w:val="Ttulo2"/>
        <w:spacing w:line="480" w:lineRule="auto"/>
      </w:pPr>
      <w:bookmarkStart w:id="73" w:name="_Toc23089988"/>
      <w:r w:rsidRPr="00E5040A">
        <w:t>6 Avaliação</w:t>
      </w:r>
      <w:bookmarkEnd w:id="73"/>
      <w:r w:rsidRPr="00E5040A">
        <w:t xml:space="preserve"> </w:t>
      </w:r>
    </w:p>
    <w:p w14:paraId="6DC6837E" w14:textId="0AF5E4D9" w:rsidR="00E515F3" w:rsidRPr="00E5040A" w:rsidRDefault="00E5040A" w:rsidP="007D2F4B">
      <w:pPr>
        <w:spacing w:line="480" w:lineRule="auto"/>
      </w:pPr>
      <w:r w:rsidRPr="00E5040A">
        <w:tab/>
        <w:t xml:space="preserve">Este capítulo tem como objetivo apresentar a avaliação da </w:t>
      </w:r>
      <w:r w:rsidR="006F5FF4">
        <w:t>reimplementação</w:t>
      </w:r>
      <w:r w:rsidR="006F5FF4" w:rsidRPr="00E5040A">
        <w:t xml:space="preserve"> </w:t>
      </w:r>
      <w:r w:rsidRPr="00E5040A">
        <w:t xml:space="preserve">da interface </w:t>
      </w:r>
      <w:r w:rsidR="006F5FF4">
        <w:t>de</w:t>
      </w:r>
      <w:r w:rsidRPr="00E5040A">
        <w:t xml:space="preserve">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74" w:name="_Toc23089989"/>
      <w:r w:rsidRPr="00E5040A">
        <w:lastRenderedPageBreak/>
        <w:t>6.1 Planejamento da avaliação</w:t>
      </w:r>
      <w:bookmarkEnd w:id="74"/>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2B6A1C19" w:rsidR="00E515F3" w:rsidRPr="00E5040A" w:rsidRDefault="00E5040A" w:rsidP="007D2F4B">
      <w:pPr>
        <w:numPr>
          <w:ilvl w:val="0"/>
          <w:numId w:val="48"/>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w:t>
      </w:r>
      <w:r w:rsidR="00BE1999">
        <w:t>;</w:t>
      </w:r>
    </w:p>
    <w:p w14:paraId="0C03C60C" w14:textId="3DD67208" w:rsidR="00E515F3" w:rsidRPr="00E5040A" w:rsidRDefault="00E5040A" w:rsidP="007D2F4B">
      <w:pPr>
        <w:numPr>
          <w:ilvl w:val="0"/>
          <w:numId w:val="48"/>
        </w:numPr>
        <w:spacing w:line="480" w:lineRule="auto"/>
      </w:pPr>
      <w:r w:rsidRPr="00E5040A">
        <w:t>Para a avaliação de funcionalidades específicas foram feitas entrevistas com fornecedores de requisitos</w:t>
      </w:r>
      <w:r w:rsidR="00BE1999">
        <w:t>;</w:t>
      </w:r>
    </w:p>
    <w:p w14:paraId="07D171E3" w14:textId="6ACDB1C6" w:rsidR="00E515F3" w:rsidRPr="00E5040A" w:rsidRDefault="00E5040A" w:rsidP="007D2F4B">
      <w:pPr>
        <w:numPr>
          <w:ilvl w:val="0"/>
          <w:numId w:val="48"/>
        </w:numPr>
        <w:spacing w:line="480" w:lineRule="auto"/>
      </w:pPr>
      <w:r w:rsidRPr="00E5040A">
        <w:t>Para complementar a avaliação de funcionalidades específicas, foram feitos testes de integração por parte dos autores deste trabalho</w:t>
      </w:r>
      <w:r w:rsidR="00BE1999">
        <w:t>;</w:t>
      </w:r>
    </w:p>
    <w:p w14:paraId="090AB56F" w14:textId="77777777" w:rsidR="00E515F3" w:rsidRDefault="00E5040A" w:rsidP="007D2F4B">
      <w:pPr>
        <w:numPr>
          <w:ilvl w:val="0"/>
          <w:numId w:val="48"/>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029EEF0" w14:textId="77777777" w:rsidR="00BE1999" w:rsidRPr="00E5040A" w:rsidRDefault="00BE1999" w:rsidP="00BE1999">
      <w:pPr>
        <w:spacing w:line="480" w:lineRule="auto"/>
        <w:ind w:left="720"/>
      </w:pP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75" w:name="_Toc23089990"/>
      <w:r w:rsidRPr="00E5040A">
        <w:t xml:space="preserve">6.2 Aplicação do </w:t>
      </w:r>
      <w:r w:rsidRPr="00E5040A">
        <w:rPr>
          <w:i/>
        </w:rPr>
        <w:t>survey</w:t>
      </w:r>
      <w:r w:rsidRPr="00E5040A">
        <w:t xml:space="preserve"> com os usuários</w:t>
      </w:r>
      <w:bookmarkEnd w:id="75"/>
    </w:p>
    <w:p w14:paraId="74E12C43" w14:textId="2B9569F7" w:rsidR="00EB1AB9" w:rsidRDefault="00E5040A" w:rsidP="007D2F4B">
      <w:pPr>
        <w:spacing w:line="480" w:lineRule="auto"/>
      </w:pPr>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w:t>
      </w:r>
      <w:r w:rsidR="00803FAA">
        <w:t>e disciplinas d</w:t>
      </w:r>
      <w:r w:rsidRPr="00E5040A">
        <w:t xml:space="preserve">e Gerência de Projetos do </w:t>
      </w:r>
      <w:r w:rsidRPr="00E5040A">
        <w:lastRenderedPageBreak/>
        <w:t xml:space="preserve">Departamento de Informática e Estatística da Universidade Federal de Santa Catarina. Em um segundo momento, foi realizada a aplicação com os alunos </w:t>
      </w:r>
      <w:r w:rsidR="00803FAA">
        <w:t xml:space="preserve">que estão atualmente </w:t>
      </w:r>
      <w:r w:rsidRPr="00E5040A">
        <w:t xml:space="preserve">cursando a disciplina de Gerência de Projetos no mesmo local no segundo semestre de 2019. </w:t>
      </w:r>
      <w:r>
        <w:t xml:space="preserve">O </w:t>
      </w:r>
      <w:r>
        <w:rPr>
          <w:i/>
        </w:rPr>
        <w:t>survey</w:t>
      </w:r>
      <w:r>
        <w:t xml:space="preserve"> foi dividido em três partes: </w:t>
      </w:r>
    </w:p>
    <w:p w14:paraId="2BEA5437" w14:textId="77777777" w:rsidR="00E515F3" w:rsidRPr="00E5040A" w:rsidRDefault="00E5040A" w:rsidP="007D2F4B">
      <w:pPr>
        <w:numPr>
          <w:ilvl w:val="0"/>
          <w:numId w:val="17"/>
        </w:numPr>
        <w:spacing w:line="480" w:lineRule="auto"/>
      </w:pPr>
      <w:r w:rsidRPr="00E5040A">
        <w:t>A primeira parte envolve questões pessoais, como idade e formação, permitindo conhecer os usuários e assim construir a persona.</w:t>
      </w:r>
    </w:p>
    <w:p w14:paraId="57AD8FD4" w14:textId="77777777" w:rsidR="00E515F3" w:rsidRPr="00E5040A" w:rsidRDefault="00E5040A" w:rsidP="007D2F4B">
      <w:pPr>
        <w:numPr>
          <w:ilvl w:val="0"/>
          <w:numId w:val="17"/>
        </w:numPr>
        <w:spacing w:line="48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rsidP="007D2F4B">
      <w:pPr>
        <w:spacing w:line="480" w:lineRule="auto"/>
      </w:pPr>
    </w:p>
    <w:p w14:paraId="48D9C040" w14:textId="77777777" w:rsidR="00E515F3" w:rsidRPr="00E5040A" w:rsidRDefault="00E5040A" w:rsidP="007D2F4B">
      <w:pPr>
        <w:pStyle w:val="TtuloIlustrao"/>
        <w:spacing w:line="480" w:lineRule="auto"/>
      </w:pPr>
      <w:r w:rsidRPr="00E5040A">
        <w:t>Figura 56 - Exemplo de pergunta do questionário SUS.</w:t>
      </w:r>
    </w:p>
    <w:p w14:paraId="64B13642" w14:textId="77777777" w:rsidR="00E515F3" w:rsidRDefault="00E5040A" w:rsidP="007D2F4B">
      <w:pPr>
        <w:pStyle w:val="Estilo1"/>
        <w:spacing w:line="480" w:lineRule="auto"/>
      </w:pPr>
      <w:bookmarkStart w:id="76" w:name="_j21ff7i0av1m" w:colFirst="0" w:colLast="0"/>
      <w:bookmarkEnd w:id="76"/>
      <w: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7D2F4B">
      <w:pPr>
        <w:numPr>
          <w:ilvl w:val="0"/>
          <w:numId w:val="17"/>
        </w:numPr>
        <w:spacing w:line="480" w:lineRule="auto"/>
      </w:pPr>
      <w:r w:rsidRPr="00E5040A">
        <w:t xml:space="preserve">A terceira parte envolve questões relacionadas à aplicação, contendo uma questão objetiva sobre a opinião dos participantes sobre a interface com o usuário 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lastRenderedPageBreak/>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bookmarkStart w:id="77" w:name="_Toc23089991"/>
      <w:r w:rsidRPr="00E5040A">
        <w:t>6.2.1 Aplicação com ex-alunos de Gerência de Projetos</w:t>
      </w:r>
      <w:bookmarkEnd w:id="77"/>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proofErr w:type="gramStart"/>
      <w:r w:rsidRPr="00E5040A">
        <w:rPr>
          <w:i/>
        </w:rPr>
        <w:t>+</w:t>
      </w:r>
      <w:r w:rsidRPr="00E5040A">
        <w:t>?”</w:t>
      </w:r>
      <w:proofErr w:type="gramEnd"/>
      <w:r w:rsidRPr="00E5040A">
        <w:t>. As respostas desta pergunta podem ser vistas na figura 52:</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67C5BEAE" w14:textId="77777777" w:rsidR="00ED0C28" w:rsidRDefault="00ED0C28" w:rsidP="007D2F4B">
      <w:pPr>
        <w:spacing w:line="480" w:lineRule="auto"/>
      </w:pPr>
    </w:p>
    <w:p w14:paraId="28310F4D" w14:textId="77777777" w:rsidR="00ED0C28" w:rsidRDefault="00ED0C28" w:rsidP="007D2F4B">
      <w:pPr>
        <w:spacing w:line="480" w:lineRule="auto"/>
      </w:pPr>
    </w:p>
    <w:p w14:paraId="7D24BAA3" w14:textId="77777777" w:rsidR="00ED0C28" w:rsidRPr="00E5040A" w:rsidRDefault="00ED0C28" w:rsidP="007D2F4B">
      <w:pPr>
        <w:spacing w:line="480" w:lineRule="auto"/>
      </w:pPr>
    </w:p>
    <w:p w14:paraId="6E92AC32" w14:textId="77777777" w:rsidR="00E515F3" w:rsidRPr="00E5040A" w:rsidRDefault="00E5040A" w:rsidP="007D2F4B">
      <w:pPr>
        <w:pStyle w:val="TtuloIlustrao"/>
        <w:spacing w:line="480" w:lineRule="auto"/>
      </w:pPr>
      <w:r w:rsidRPr="00E5040A">
        <w:t xml:space="preserve">Figura 57 - Avaliação da antiga interface de usuário do </w:t>
      </w:r>
      <w:r w:rsidRPr="00DF29B0">
        <w:rPr>
          <w:i/>
        </w:rPr>
        <w:t>dotProject</w:t>
      </w:r>
      <w:r w:rsidRPr="00E5040A">
        <w:t>+</w:t>
      </w:r>
    </w:p>
    <w:p w14:paraId="0BE4F5B9" w14:textId="77777777" w:rsidR="00E515F3" w:rsidRDefault="00E5040A" w:rsidP="007D2F4B">
      <w:pPr>
        <w:spacing w:line="480" w:lineRule="auto"/>
        <w:ind w:firstLine="720"/>
        <w:jc w:val="center"/>
        <w:rPr>
          <w:b/>
          <w:sz w:val="20"/>
          <w:szCs w:val="20"/>
        </w:rPr>
      </w:pPr>
      <w:r>
        <w:rPr>
          <w:b/>
          <w:noProof/>
          <w:sz w:val="20"/>
          <w:szCs w:val="20"/>
        </w:rPr>
        <w:lastRenderedPageBreak/>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2"/>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6E665772" w:rsidR="00E515F3" w:rsidRPr="00E5040A" w:rsidRDefault="00E5040A" w:rsidP="007D2F4B">
      <w:pPr>
        <w:spacing w:line="480" w:lineRule="auto"/>
      </w:pPr>
      <w:r w:rsidRPr="00E5040A">
        <w:tab/>
        <w:t>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w:t>
      </w:r>
      <w:r w:rsidR="00803FAA">
        <w:t>a versão antiga do</w:t>
      </w:r>
      <w:r w:rsidRPr="00E5040A">
        <w:t xml:space="preserve"> </w:t>
      </w:r>
      <w:r w:rsidRPr="00E5040A">
        <w:rPr>
          <w:i/>
        </w:rPr>
        <w:t>dotProject+</w:t>
      </w:r>
      <w:r w:rsidRPr="00E5040A">
        <w:t xml:space="preserve"> obteve um total de 66,7% de respostas negativas, ou seja, dois terços dos usuários não </w:t>
      </w:r>
      <w:r w:rsidR="00803FAA" w:rsidRPr="00E5040A">
        <w:t>es</w:t>
      </w:r>
      <w:r w:rsidR="00803FAA">
        <w:t>tavam</w:t>
      </w:r>
      <w:r w:rsidR="00803FAA" w:rsidRPr="00E5040A">
        <w:t xml:space="preserve"> </w:t>
      </w:r>
      <w:r w:rsidRPr="00E5040A">
        <w:t>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7D2F4B">
      <w:pPr>
        <w:numPr>
          <w:ilvl w:val="0"/>
          <w:numId w:val="43"/>
        </w:numPr>
        <w:spacing w:line="480" w:lineRule="auto"/>
      </w:pPr>
      <w:r w:rsidRPr="00E5040A">
        <w:t xml:space="preserve">“Você teve dificuldade para encontrar alguma funcionalidade no sistema? </w:t>
      </w:r>
      <w:r>
        <w:t xml:space="preserve">Se sim, </w:t>
      </w:r>
      <w:proofErr w:type="gramStart"/>
      <w:r>
        <w:t>qual?”</w:t>
      </w:r>
      <w:proofErr w:type="gramEnd"/>
    </w:p>
    <w:p w14:paraId="0744980B" w14:textId="77777777" w:rsidR="00E515F3" w:rsidRDefault="00E5040A" w:rsidP="007D2F4B">
      <w:pPr>
        <w:numPr>
          <w:ilvl w:val="0"/>
          <w:numId w:val="43"/>
        </w:numPr>
        <w:spacing w:line="480" w:lineRule="auto"/>
      </w:pPr>
      <w:r w:rsidRPr="00E5040A">
        <w:t xml:space="preserve">“Você percebeu que alguma funcionalidade possui nomenclatura errada ou imprecisa? </w:t>
      </w:r>
      <w:proofErr w:type="gramStart"/>
      <w:r>
        <w:t>Qual?”</w:t>
      </w:r>
      <w:proofErr w:type="gramEnd"/>
    </w:p>
    <w:p w14:paraId="6D898EFF" w14:textId="77777777" w:rsidR="00E515F3" w:rsidRPr="00E5040A" w:rsidRDefault="00E5040A" w:rsidP="007D2F4B">
      <w:pPr>
        <w:numPr>
          <w:ilvl w:val="0"/>
          <w:numId w:val="43"/>
        </w:numPr>
        <w:spacing w:line="480" w:lineRule="auto"/>
      </w:pPr>
      <w:r w:rsidRPr="00E5040A">
        <w:lastRenderedPageBreak/>
        <w:t>“O que você mais gostou na interface de usuário do dotProject+? (</w:t>
      </w:r>
      <w:proofErr w:type="spellStart"/>
      <w:r w:rsidRPr="00E5040A">
        <w:t>Ex</w:t>
      </w:r>
      <w:proofErr w:type="spellEnd"/>
      <w:r w:rsidRPr="00E5040A">
        <w:t xml:space="preserve">: Cores, disposição das informações na tela, fonte, </w:t>
      </w:r>
      <w:proofErr w:type="gramStart"/>
      <w:r w:rsidRPr="00E5040A">
        <w:t>etc.)”</w:t>
      </w:r>
      <w:proofErr w:type="gramEnd"/>
    </w:p>
    <w:p w14:paraId="513FC4E5" w14:textId="77777777" w:rsidR="00E515F3" w:rsidRDefault="00E5040A" w:rsidP="007D2F4B">
      <w:pPr>
        <w:numPr>
          <w:ilvl w:val="0"/>
          <w:numId w:val="43"/>
        </w:numPr>
        <w:spacing w:line="480" w:lineRule="auto"/>
      </w:pPr>
      <w:r w:rsidRPr="00E5040A">
        <w:t xml:space="preserve">“O que você não gostou ou mudaria na interface do usuário do dotProject+? </w:t>
      </w:r>
      <w:r>
        <w:t>(</w:t>
      </w:r>
      <w:proofErr w:type="spellStart"/>
      <w:r>
        <w:t>Ex</w:t>
      </w:r>
      <w:proofErr w:type="spellEnd"/>
      <w:r>
        <w:t xml:space="preserve">: cores, disposição das informações na tela, fonte, </w:t>
      </w:r>
      <w:proofErr w:type="gramStart"/>
      <w:r>
        <w:t>etc.)”</w:t>
      </w:r>
      <w:proofErr w:type="gramEnd"/>
    </w:p>
    <w:p w14:paraId="16717390" w14:textId="77777777" w:rsidR="00E515F3" w:rsidRDefault="00E515F3" w:rsidP="007D2F4B">
      <w:pPr>
        <w:spacing w:line="480" w:lineRule="auto"/>
      </w:pPr>
    </w:p>
    <w:p w14:paraId="0518EBDD" w14:textId="555EE0FA" w:rsidR="00ED0C28" w:rsidRDefault="00213F61" w:rsidP="00BB7CAE">
      <w:pPr>
        <w:spacing w:line="480" w:lineRule="auto"/>
        <w:ind w:left="360"/>
      </w:pPr>
      <w:r>
        <w:t>As sugestões dos alunos em cada pergunta podem ser vistas na seção 4.1.2.2 deste trabalho.</w:t>
      </w:r>
    </w:p>
    <w:p w14:paraId="33E9B7B4" w14:textId="77777777" w:rsidR="00BB7CAE" w:rsidRPr="00E5040A" w:rsidRDefault="00BB7CAE" w:rsidP="00BB7CAE">
      <w:pPr>
        <w:spacing w:line="480" w:lineRule="auto"/>
        <w:ind w:left="360"/>
      </w:pPr>
    </w:p>
    <w:p w14:paraId="505785FE" w14:textId="281D3F73" w:rsidR="009754E2" w:rsidRPr="009754E2" w:rsidRDefault="00E5040A" w:rsidP="00ED0C28">
      <w:pPr>
        <w:pStyle w:val="Ttulo4"/>
        <w:spacing w:line="480" w:lineRule="auto"/>
      </w:pPr>
      <w:bookmarkStart w:id="78" w:name="_Toc23089992"/>
      <w:r w:rsidRPr="00E5040A">
        <w:t>6.2.2 Aplicação com alunos cursando Gerência de Projetos atualmente</w:t>
      </w:r>
      <w:bookmarkEnd w:id="78"/>
    </w:p>
    <w:p w14:paraId="48BC5423" w14:textId="38E09C5B" w:rsidR="00E515F3" w:rsidRPr="00E5040A" w:rsidRDefault="00E5040A" w:rsidP="007D2F4B">
      <w:pPr>
        <w:spacing w:line="480" w:lineRule="auto"/>
        <w:ind w:firstLine="720"/>
      </w:pPr>
      <w:r w:rsidRPr="00E5040A">
        <w:t xml:space="preserve">Após a </w:t>
      </w:r>
      <w:r w:rsidR="00E40A97">
        <w:t>re</w:t>
      </w:r>
      <w:r w:rsidRPr="00E5040A">
        <w:t xml:space="preserve">implementação da interface com o usuário do </w:t>
      </w:r>
      <w:r w:rsidRPr="00E5040A">
        <w:rPr>
          <w:i/>
        </w:rPr>
        <w:t>dotProject+</w:t>
      </w:r>
      <w:r w:rsidRPr="00E5040A">
        <w:t xml:space="preserve">, foi realizada outra aplicação do mesmo </w:t>
      </w:r>
      <w:r w:rsidRPr="00E5040A">
        <w:rPr>
          <w:i/>
        </w:rPr>
        <w:t>survey</w:t>
      </w:r>
      <w:r w:rsidRPr="00E5040A">
        <w:t xml:space="preserve">, agora com os alunos matriculados no segundo semestre de 2019 nas duas disciplinas de gerência de projetos do </w:t>
      </w:r>
      <w:r w:rsidR="00E40A97">
        <w:t>D</w:t>
      </w:r>
      <w:r w:rsidR="00E40A97" w:rsidRPr="00E5040A">
        <w:t xml:space="preserve">epartamento </w:t>
      </w:r>
      <w:r w:rsidRPr="00E5040A">
        <w:t xml:space="preserve">de Informática e Estatística da Universidade Federal de Santa Catarina. </w:t>
      </w:r>
      <w:r w:rsidR="00FE5561" w:rsidRPr="00FE5561">
        <w:t>A segunda iteração do survey aconteceu em</w:t>
      </w:r>
      <w:r w:rsidR="00FE5561">
        <w:t xml:space="preserve"> duas datas distintas, nos dias</w:t>
      </w:r>
      <w:r w:rsidRPr="00E5040A">
        <w:t>17/10/2019</w:t>
      </w:r>
      <w:r w:rsidRPr="00E5040A">
        <w:rPr>
          <w:b/>
          <w:color w:val="FF0000"/>
        </w:rPr>
        <w:t xml:space="preserve"> </w:t>
      </w:r>
      <w:r w:rsidRPr="00E5040A">
        <w:t>e 25/10/2019</w:t>
      </w:r>
      <w:r w:rsidRPr="00E5040A">
        <w:rPr>
          <w:b/>
          <w:color w:val="FF0000"/>
        </w:rPr>
        <w:t xml:space="preserve"> </w:t>
      </w:r>
      <w:r w:rsidRPr="00E5040A">
        <w:t xml:space="preserve">durante horário de aula das respectivas turmas, e com a permissão </w:t>
      </w:r>
      <w:r w:rsidR="00E40A97">
        <w:t xml:space="preserve">e acompanhamento </w:t>
      </w:r>
      <w:r w:rsidRPr="00E5040A">
        <w:t>dos professores.</w:t>
      </w:r>
    </w:p>
    <w:p w14:paraId="7BF4AE02" w14:textId="1A7A4D15" w:rsidR="00E515F3" w:rsidRPr="00E5040A" w:rsidRDefault="00E5040A" w:rsidP="007D2F4B">
      <w:pPr>
        <w:spacing w:line="480" w:lineRule="auto"/>
        <w:ind w:firstLine="720"/>
      </w:pPr>
      <w:r w:rsidRPr="00E5040A">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w:t>
      </w:r>
      <w:r w:rsidR="00E40A97">
        <w:t xml:space="preserve"> utilizando a nova versão do sistema</w:t>
      </w:r>
      <w:r w:rsidRPr="00E5040A">
        <w:t xml:space="preserve">, os participantes responderam ao mesmo questionário apresentado aos ex-alunos de gerência de projetos na etapa anterior, onde era </w:t>
      </w:r>
      <w:r w:rsidRPr="00E5040A">
        <w:lastRenderedPageBreak/>
        <w:t xml:space="preserve">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6C0AE03A" w14:textId="77777777" w:rsidR="00E515F3" w:rsidRPr="00E5040A" w:rsidRDefault="00E515F3" w:rsidP="007D2F4B">
      <w:pPr>
        <w:spacing w:line="480" w:lineRule="auto"/>
      </w:pPr>
    </w:p>
    <w:p w14:paraId="78491311" w14:textId="77777777" w:rsidR="00E515F3" w:rsidRDefault="00E5040A" w:rsidP="007D2F4B">
      <w:pPr>
        <w:pStyle w:val="TtuloIlustrao"/>
        <w:spacing w:line="480" w:lineRule="auto"/>
      </w:pPr>
      <w:r w:rsidRPr="00E5040A">
        <w:t>Figura 58 -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21C64305" w:rsidR="00E515F3" w:rsidRPr="00E5040A" w:rsidRDefault="00E5040A" w:rsidP="007D2F4B">
      <w:pPr>
        <w:spacing w:line="480" w:lineRule="auto"/>
      </w:pPr>
      <w:r w:rsidRPr="00E5040A">
        <w:lastRenderedPageBreak/>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proofErr w:type="gramStart"/>
      <w:r w:rsidRPr="00E5040A">
        <w:rPr>
          <w:i/>
        </w:rPr>
        <w:t>+</w:t>
      </w:r>
      <w:r w:rsidRPr="00E5040A">
        <w:t>?”</w:t>
      </w:r>
      <w:proofErr w:type="gramEnd"/>
      <w:r w:rsidRPr="00E5040A">
        <w:t xml:space="preserve">. As respostas desta pergunta após a refatoração da interface com o </w:t>
      </w:r>
      <w:r w:rsidRPr="00E5040A">
        <w:rPr>
          <w:i/>
        </w:rPr>
        <w:t xml:space="preserve">dotProject+ </w:t>
      </w:r>
      <w:r w:rsidR="00B336A4">
        <w:t>podem ser vistas na figura 59</w:t>
      </w:r>
      <w:r w:rsidRPr="00E5040A">
        <w:t>:</w:t>
      </w:r>
    </w:p>
    <w:p w14:paraId="6A366B5C" w14:textId="77777777" w:rsidR="00E515F3" w:rsidRDefault="00E515F3" w:rsidP="007D2F4B">
      <w:pPr>
        <w:spacing w:line="480" w:lineRule="auto"/>
      </w:pPr>
    </w:p>
    <w:p w14:paraId="562A551C" w14:textId="77777777" w:rsidR="00E515F3" w:rsidRDefault="00E5040A" w:rsidP="007D2F4B">
      <w:pPr>
        <w:pStyle w:val="TtuloIlustrao"/>
        <w:spacing w:line="480" w:lineRule="auto"/>
      </w:pPr>
      <w:r w:rsidRPr="00E5040A">
        <w:t>Figura 59 -  Avaliação da interface de usuário do dotProject+ após a atualização</w:t>
      </w:r>
    </w:p>
    <w:p w14:paraId="3D301DF2" w14:textId="394AF107" w:rsidR="000B4016" w:rsidRPr="00E5040A" w:rsidRDefault="000B4016" w:rsidP="007D2F4B">
      <w:pPr>
        <w:pStyle w:val="TtuloIlustrao"/>
        <w:spacing w:line="480" w:lineRule="auto"/>
      </w:pPr>
      <w:r>
        <w:rPr>
          <w:noProof/>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como “Ruim” (</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w:t>
      </w:r>
      <w:r w:rsidRPr="00E5040A">
        <w:lastRenderedPageBreak/>
        <w:t xml:space="preserve">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bookmarkStart w:id="79" w:name="_Toc23089993"/>
      <w:r w:rsidRPr="00E5040A">
        <w:t xml:space="preserve">6.2.3 Análise dos resultados obtidos com a aplicação dos </w:t>
      </w:r>
      <w:proofErr w:type="spellStart"/>
      <w:r w:rsidRPr="00E5040A">
        <w:rPr>
          <w:i/>
        </w:rPr>
        <w:t>surveys</w:t>
      </w:r>
      <w:bookmarkEnd w:id="79"/>
      <w:proofErr w:type="spellEnd"/>
    </w:p>
    <w:p w14:paraId="2F322B8A" w14:textId="77777777" w:rsidR="00E515F3" w:rsidRPr="00E5040A" w:rsidRDefault="00E5040A" w:rsidP="007D2F4B">
      <w:pPr>
        <w:spacing w:line="480" w:lineRule="auto"/>
        <w:ind w:firstLine="720"/>
      </w:pPr>
      <w:r w:rsidRPr="00E5040A">
        <w:t xml:space="preserve">Após a aplicação dos </w:t>
      </w:r>
      <w:proofErr w:type="spellStart"/>
      <w:r w:rsidRPr="00E5040A">
        <w:rPr>
          <w:i/>
        </w:rPr>
        <w:t>surveys</w:t>
      </w:r>
      <w:proofErr w:type="spellEnd"/>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 xml:space="preserve">Como você avalia a interface com o usuário do </w:t>
            </w:r>
            <w:r w:rsidRPr="00DF29B0">
              <w:rPr>
                <w:i/>
              </w:rPr>
              <w:t>dotProject</w:t>
            </w:r>
            <w:r w:rsidRPr="00E5040A">
              <w: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Pr="00E5040A" w:rsidRDefault="00E515F3"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1BDB2EAB" w:rsidR="00E515F3" w:rsidRPr="00E5040A" w:rsidRDefault="00E5040A" w:rsidP="007D2F4B">
      <w:pPr>
        <w:spacing w:line="480" w:lineRule="auto"/>
      </w:pPr>
      <w:r w:rsidRPr="00E5040A">
        <w:lastRenderedPageBreak/>
        <w:tab/>
        <w:t xml:space="preserve">Na versão antiga do </w:t>
      </w:r>
      <w:r w:rsidRPr="00E5040A">
        <w:rPr>
          <w:i/>
        </w:rPr>
        <w:t>dotProject+</w:t>
      </w:r>
      <w:r w:rsidRPr="00E5040A">
        <w:t xml:space="preserve">, as funcionalidades em que os usuários relataram encontrar dificuldade para encontrar no sistema </w:t>
      </w:r>
      <w:r w:rsidR="00E40A97">
        <w:t>eram</w:t>
      </w:r>
      <w:r w:rsidRPr="00E5040A">
        <w:t>: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14EED7B5"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com nomenclatura errada ou imprecisa relatadas no questionário </w:t>
      </w:r>
      <w:r w:rsidR="00E40A97">
        <w:t>eram</w:t>
      </w:r>
      <w:r w:rsidRPr="00E5040A">
        <w:t xml:space="preserve">:  Botão “Submeter” no termo de abertura, que causou confusão sobre a sua função; Botões com função similar e nomes diferentes, como “Submeter”, “Salvar” e “Enviar”. Na versão atualizada, não foram </w:t>
      </w:r>
      <w:r w:rsidR="00E40A97">
        <w:t>relatadas</w:t>
      </w:r>
      <w:r w:rsidR="00E40A97" w:rsidRPr="00E5040A">
        <w:t xml:space="preserve"> </w:t>
      </w:r>
      <w:r w:rsidRPr="00E5040A">
        <w:t>funcionalidades com nomenclatura errada ou imprecisa.</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 xml:space="preserve">O que você mais gostou na interface de usuário do </w:t>
            </w:r>
            <w:r w:rsidRPr="00DF29B0">
              <w:rPr>
                <w:i/>
              </w:rPr>
              <w:t>dotProject</w:t>
            </w:r>
            <w:r w:rsidRPr="00E5040A">
              <w:t>+? (</w:t>
            </w:r>
            <w:proofErr w:type="spellStart"/>
            <w:r w:rsidRPr="00E5040A">
              <w:t>Ex</w:t>
            </w:r>
            <w:proofErr w:type="spellEnd"/>
            <w:r w:rsidRPr="00E5040A">
              <w:t>: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w:t>
      </w:r>
      <w:r w:rsidRPr="00E5040A">
        <w:lastRenderedPageBreak/>
        <w:t xml:space="preserve">precedência de atividades; gerência da EAP; design limpo e compreensível; animações nas ações; utilização de </w:t>
      </w:r>
      <w:r w:rsidRPr="00BB7CAE">
        <w:rPr>
          <w:i/>
          <w:iCs/>
        </w:rPr>
        <w:t>cards</w:t>
      </w:r>
      <w:r w:rsidRPr="00E5040A">
        <w:t>;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w:t>
            </w:r>
            <w:r w:rsidRPr="00DF29B0">
              <w:rPr>
                <w:i/>
              </w:rPr>
              <w:t>dotProject</w:t>
            </w:r>
            <w:r w:rsidRPr="00E5040A">
              <w:t xml:space="preserve">+? </w:t>
            </w:r>
            <w:r>
              <w:t>(</w:t>
            </w:r>
            <w:proofErr w:type="spellStart"/>
            <w:r>
              <w:t>Ex</w:t>
            </w:r>
            <w:proofErr w:type="spellEnd"/>
            <w:r>
              <w:t>: Cores, disposição das informações na tela, fonte, etc.)</w:t>
            </w:r>
          </w:p>
        </w:tc>
      </w:tr>
    </w:tbl>
    <w:p w14:paraId="45857216" w14:textId="77777777" w:rsidR="00E515F3" w:rsidRDefault="00E515F3" w:rsidP="007D2F4B">
      <w:pPr>
        <w:spacing w:line="480" w:lineRule="auto"/>
      </w:pPr>
    </w:p>
    <w:p w14:paraId="2B768C76" w14:textId="29D603E3"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w:t>
      </w:r>
      <w:r w:rsidR="00797B71">
        <w:t>eram:</w:t>
      </w:r>
      <w:r w:rsidR="00797B71" w:rsidRPr="00E5040A">
        <w:t xml:space="preserve"> </w:t>
      </w:r>
      <w:r w:rsidRPr="00E5040A">
        <w:t xml:space="preserve">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Pr="00E5040A" w:rsidRDefault="00E5040A" w:rsidP="007D2F4B">
      <w:pPr>
        <w:spacing w:line="480" w:lineRule="auto"/>
      </w:pPr>
      <w:r w:rsidRPr="00E5040A">
        <w:tab/>
        <w:t xml:space="preserve">Na versão atualizada do </w:t>
      </w:r>
      <w:r w:rsidRPr="00DF29B0">
        <w:rPr>
          <w:i/>
        </w:rPr>
        <w:t>dotProject</w:t>
      </w:r>
      <w:r w:rsidRPr="00E5040A">
        <w:rPr>
          <w:i/>
        </w:rPr>
        <w:t>+</w:t>
      </w:r>
      <w:r w:rsidRPr="00E5040A">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xml:space="preserve">; ao editar um item, a página não retornar ao início; mostrar sugestões de métricas nos itens da EAP; destacar mais informações como a descrição de como sequenciar </w:t>
      </w:r>
      <w:r w:rsidRPr="00E5040A">
        <w:lastRenderedPageBreak/>
        <w:t>atividades; destacar mais o contorno do menu lateral; destacar mais a opção de editar reserva de contingência de um risco.</w:t>
      </w:r>
    </w:p>
    <w:p w14:paraId="02D892FE" w14:textId="47FDEF27" w:rsidR="009754E2" w:rsidRPr="00ED0C28" w:rsidRDefault="00E5040A" w:rsidP="00ED0C28">
      <w:pPr>
        <w:pStyle w:val="Ttulo3"/>
        <w:spacing w:line="480" w:lineRule="auto"/>
        <w:rPr>
          <w:i/>
        </w:rPr>
      </w:pPr>
      <w:bookmarkStart w:id="80" w:name="_Toc23089994"/>
      <w:r w:rsidRPr="00E5040A">
        <w:t xml:space="preserve">6.3 Discussão sobre o resultado do </w:t>
      </w:r>
      <w:r w:rsidRPr="00E5040A">
        <w:rPr>
          <w:i/>
        </w:rPr>
        <w:t>survey</w:t>
      </w:r>
      <w:bookmarkEnd w:id="80"/>
    </w:p>
    <w:p w14:paraId="498BC668" w14:textId="29112EAD"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w:t>
      </w:r>
      <w:r w:rsidR="00797B71">
        <w:t xml:space="preserve">seguindo uma sequência de passos </w:t>
      </w:r>
      <w:r w:rsidRPr="00E5040A">
        <w:t>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 xml:space="preserve">Quanto à dificuldade para encontrar funcionalidades, as que foram reportadas na versão antiga não apareceram entre as respostas da nova versão, porém na interface atualizada novas funcionalidades foram relatadas. É possível que essas diferenças </w:t>
      </w:r>
      <w:r w:rsidRPr="00E5040A">
        <w:lastRenderedPageBreak/>
        <w:t>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73CC7738" w14:textId="77777777" w:rsidR="00ED0C28" w:rsidRDefault="00ED0C28" w:rsidP="007D2F4B">
      <w:pPr>
        <w:spacing w:line="480" w:lineRule="auto"/>
        <w:ind w:firstLine="720"/>
      </w:pPr>
    </w:p>
    <w:p w14:paraId="06069596" w14:textId="77777777" w:rsidR="00ED0C28" w:rsidRDefault="00ED0C28" w:rsidP="007D2F4B">
      <w:pPr>
        <w:spacing w:line="480" w:lineRule="auto"/>
        <w:ind w:firstLine="720"/>
      </w:pPr>
    </w:p>
    <w:p w14:paraId="45A540E2" w14:textId="77777777" w:rsidR="00ED0C28" w:rsidRPr="00E5040A" w:rsidRDefault="00ED0C28" w:rsidP="007D2F4B">
      <w:pPr>
        <w:spacing w:line="480" w:lineRule="auto"/>
        <w:ind w:firstLine="720"/>
      </w:pPr>
    </w:p>
    <w:p w14:paraId="3D88581F" w14:textId="634E6904" w:rsidR="00E515F3" w:rsidRPr="00E5040A" w:rsidRDefault="00415690" w:rsidP="007D2F4B">
      <w:pPr>
        <w:pStyle w:val="TtuloIlustrao"/>
        <w:spacing w:line="480" w:lineRule="auto"/>
      </w:pPr>
      <w:r>
        <w:lastRenderedPageBreak/>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0A82F4CA" w:rsidR="00E515F3" w:rsidRPr="00E5040A" w:rsidRDefault="00E5040A" w:rsidP="007D2F4B">
      <w:pPr>
        <w:spacing w:line="480" w:lineRule="auto"/>
      </w:pPr>
      <w:r w:rsidRPr="00E5040A">
        <w:tab/>
        <w:t>Mesmo levando em conta os pontos relatados no início desta seção, ambas as versões obtiveram a mesma quantidade de pontos que os usuários não gostaram e sugestões de melhoria</w:t>
      </w:r>
      <w:r w:rsidR="00DC5F80">
        <w:t>, destacando-se as sugestões de melhoria na versão nova</w:t>
      </w:r>
      <w:r w:rsidRPr="00E5040A">
        <w:t xml:space="preserve">.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81" w:name="_Toc23089995"/>
      <w:r w:rsidRPr="00E5040A">
        <w:t>6.4 Entrevista de avaliação com fornecedores de requisitos</w:t>
      </w:r>
      <w:bookmarkEnd w:id="81"/>
    </w:p>
    <w:p w14:paraId="00BF7C99" w14:textId="125FD9BC" w:rsidR="00E515F3" w:rsidRPr="00E5040A" w:rsidRDefault="00E5040A" w:rsidP="007D2F4B">
      <w:pPr>
        <w:spacing w:line="480" w:lineRule="auto"/>
      </w:pPr>
      <w:r w:rsidRPr="00E5040A">
        <w:tab/>
        <w:t xml:space="preserve">Para a avaliação de funcionalidades específicas foram </w:t>
      </w:r>
      <w:r w:rsidR="007F1AE1">
        <w:t>também realizadas</w:t>
      </w:r>
      <w:r w:rsidR="007F1AE1" w:rsidRPr="00E5040A">
        <w:t xml:space="preserve"> </w:t>
      </w:r>
      <w:r w:rsidRPr="00E5040A">
        <w:t>entrevistas com fornecedores de requisitos, nesse caso os professores da</w:t>
      </w:r>
      <w:r w:rsidR="007F1AE1">
        <w:t>s</w:t>
      </w:r>
      <w:r w:rsidRPr="00E5040A">
        <w:t xml:space="preserve"> </w:t>
      </w:r>
      <w:r w:rsidR="007F1AE1">
        <w:t xml:space="preserve">duas </w:t>
      </w:r>
      <w:r w:rsidRPr="00E5040A">
        <w:t>disciplina</w:t>
      </w:r>
      <w:r w:rsidR="007F1AE1">
        <w:t>s</w:t>
      </w:r>
      <w:r w:rsidRPr="00E5040A">
        <w:t xml:space="preserve">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w:t>
      </w:r>
      <w:r w:rsidRPr="00E5040A">
        <w:lastRenderedPageBreak/>
        <w:t xml:space="preserve">da interface com o usuário do </w:t>
      </w:r>
      <w:r w:rsidRPr="00E5040A">
        <w:rPr>
          <w:i/>
        </w:rPr>
        <w:t>dotProject+</w:t>
      </w:r>
      <w:r w:rsidRPr="00E5040A">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w:t>
      </w:r>
      <w:r w:rsidRPr="00BB7CAE">
        <w:rPr>
          <w:i/>
          <w:iCs/>
        </w:rPr>
        <w:t>cards</w:t>
      </w:r>
      <w:r w:rsidRPr="00E5040A">
        <w:t xml:space="preserve">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w:t>
      </w:r>
      <w:r w:rsidRPr="00E5040A">
        <w:lastRenderedPageBreak/>
        <w:t xml:space="preserve">como por exemplo a “Necessidade de treinamento”. Além disso, a professora percorreu 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46182D41" w14:textId="77777777" w:rsidR="007F1AE1" w:rsidRDefault="007F1AE1">
      <w:pPr>
        <w:rPr>
          <w:b/>
          <w:sz w:val="28"/>
          <w:szCs w:val="28"/>
        </w:rPr>
      </w:pPr>
      <w:bookmarkStart w:id="82" w:name="_Toc23089996"/>
      <w:r>
        <w:br w:type="page"/>
      </w:r>
    </w:p>
    <w:p w14:paraId="669B0886" w14:textId="34D763B0" w:rsidR="00E515F3" w:rsidRPr="00E5040A" w:rsidRDefault="00E5040A" w:rsidP="00ED0C28">
      <w:pPr>
        <w:pStyle w:val="Ttulo2"/>
        <w:spacing w:line="480" w:lineRule="auto"/>
      </w:pPr>
      <w:r w:rsidRPr="00E5040A">
        <w:lastRenderedPageBreak/>
        <w:t>7. Conclusão</w:t>
      </w:r>
      <w:bookmarkEnd w:id="82"/>
    </w:p>
    <w:p w14:paraId="64A2E2BB" w14:textId="2140855B" w:rsidR="00E515F3" w:rsidRPr="00E5040A" w:rsidRDefault="00E5040A" w:rsidP="007D2F4B">
      <w:pPr>
        <w:spacing w:line="480" w:lineRule="auto"/>
      </w:pPr>
      <w:r w:rsidRPr="00E5040A">
        <w:tab/>
        <w:t xml:space="preserve">Neste trabalho é </w:t>
      </w:r>
      <w:r w:rsidR="007F1AE1" w:rsidRPr="00E5040A">
        <w:t>apresentad</w:t>
      </w:r>
      <w:r w:rsidR="007F1AE1">
        <w:t>a</w:t>
      </w:r>
      <w:r w:rsidR="007F1AE1" w:rsidRPr="00E5040A">
        <w:t xml:space="preserve"> </w:t>
      </w:r>
      <w:r w:rsidRPr="00E5040A">
        <w:t xml:space="preserve">a </w:t>
      </w:r>
      <w:r w:rsidR="007F1AE1">
        <w:t>reimplementação</w:t>
      </w:r>
      <w:r w:rsidR="007F1AE1" w:rsidRPr="00E5040A">
        <w:t xml:space="preserve"> </w:t>
      </w:r>
      <w:r w:rsidRPr="00E5040A">
        <w:t xml:space="preserve">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1EA5C841" w14:textId="77777777" w:rsidR="007E3419" w:rsidRDefault="00E5040A" w:rsidP="007D2F4B">
      <w:pPr>
        <w:spacing w:line="480" w:lineRule="auto"/>
        <w:ind w:firstLine="720"/>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xml:space="preserve">. </w:t>
      </w:r>
    </w:p>
    <w:p w14:paraId="69D4A1F5" w14:textId="4348AB82" w:rsidR="007E3419" w:rsidRDefault="00E5040A" w:rsidP="007D2F4B">
      <w:pPr>
        <w:spacing w:line="480" w:lineRule="auto"/>
        <w:ind w:firstLine="720"/>
      </w:pPr>
      <w:r w:rsidRPr="00E5040A">
        <w:t>Em paralelo ao levanta</w:t>
      </w:r>
      <w:r w:rsidR="002A2F29">
        <w:t xml:space="preserve">mento de requisitos, foi </w:t>
      </w:r>
      <w:r w:rsidR="007E3419">
        <w:t xml:space="preserve">sedo realizado </w:t>
      </w:r>
      <w:r w:rsidR="002A2F29">
        <w:t>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w:t>
      </w:r>
    </w:p>
    <w:p w14:paraId="6F1F987A" w14:textId="26232183" w:rsidR="00E515F3" w:rsidRPr="00E5040A" w:rsidRDefault="007E3419" w:rsidP="007D2F4B">
      <w:pPr>
        <w:spacing w:line="480" w:lineRule="auto"/>
        <w:ind w:firstLine="720"/>
        <w:rPr>
          <w:color w:val="FF0000"/>
        </w:rPr>
      </w:pPr>
      <w:r>
        <w:t>C</w:t>
      </w:r>
      <w:r w:rsidRPr="00E5040A">
        <w:t xml:space="preserve">om </w:t>
      </w:r>
      <w:r w:rsidR="00E5040A" w:rsidRPr="00E5040A">
        <w:t xml:space="preserve">o objetivo de avaliar o </w:t>
      </w:r>
      <w:r w:rsidR="00E5040A" w:rsidRPr="00E5040A">
        <w:rPr>
          <w:i/>
        </w:rPr>
        <w:t>design</w:t>
      </w:r>
      <w:r w:rsidR="00E5040A" w:rsidRPr="00E5040A">
        <w:t xml:space="preserve"> da interface antiga do </w:t>
      </w:r>
      <w:r w:rsidR="00E5040A" w:rsidRPr="00E5040A">
        <w:rPr>
          <w:i/>
        </w:rPr>
        <w:t>dotProject+</w:t>
      </w:r>
      <w:r w:rsidR="00E5040A" w:rsidRPr="00E5040A">
        <w:t xml:space="preserve">, foi aplicado um </w:t>
      </w:r>
      <w:r w:rsidR="00E5040A" w:rsidRPr="00E5040A">
        <w:rPr>
          <w:i/>
        </w:rPr>
        <w:t>survey</w:t>
      </w:r>
      <w:r w:rsidR="00BB7CAE">
        <w:t xml:space="preserve"> com ex-alunos </w:t>
      </w:r>
      <w:r>
        <w:t>das duas disciplinas d</w:t>
      </w:r>
      <w:r w:rsidR="00E5040A" w:rsidRPr="00E5040A">
        <w:t xml:space="preserve">e Gerência de Projetos do Departamento </w:t>
      </w:r>
      <w:r w:rsidR="00E5040A" w:rsidRPr="00E5040A">
        <w:lastRenderedPageBreak/>
        <w:t xml:space="preserve">de Informática e Estatística da Universidade Federal de Santa Catarina, onde foram feitas perguntas objetivas e </w:t>
      </w:r>
      <w:r>
        <w:t>discursivas</w:t>
      </w:r>
      <w:r w:rsidRPr="00E5040A">
        <w:t xml:space="preserve"> </w:t>
      </w:r>
      <w:r w:rsidR="00E5040A" w:rsidRPr="00E5040A">
        <w:t xml:space="preserve">sobre a percepção deles </w:t>
      </w:r>
      <w:r>
        <w:t>em relação</w:t>
      </w:r>
      <w:r w:rsidRPr="00E5040A">
        <w:t xml:space="preserve"> </w:t>
      </w:r>
      <w:r>
        <w:t>à</w:t>
      </w:r>
      <w:r w:rsidRPr="00E5040A">
        <w:t xml:space="preserve"> </w:t>
      </w:r>
      <w:r w:rsidR="00E5040A" w:rsidRPr="00E5040A">
        <w:t xml:space="preserve">interface. Com </w:t>
      </w:r>
      <w:r>
        <w:t>a análise dos dados</w:t>
      </w:r>
      <w:r w:rsidR="00E5040A" w:rsidRPr="00E5040A">
        <w:t xml:space="preserve">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t>feitos</w:t>
      </w:r>
      <w:proofErr w:type="gramEnd"/>
      <w:r w:rsidRPr="00E5040A">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50D712B0" w:rsidR="00E515F3" w:rsidRPr="00E5040A" w:rsidRDefault="00E5040A" w:rsidP="007D2F4B">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consequência, espera-se que </w:t>
      </w:r>
      <w:r w:rsidR="007E3419">
        <w:t>o</w:t>
      </w:r>
      <w:r w:rsidR="007E3419" w:rsidRPr="00E5040A">
        <w:t>s futur</w:t>
      </w:r>
      <w:r w:rsidR="007E3419">
        <w:t>o</w:t>
      </w:r>
      <w:r w:rsidR="007E3419" w:rsidRPr="00E5040A">
        <w:t xml:space="preserve">s </w:t>
      </w:r>
      <w:r w:rsidR="007E3419">
        <w:t>alunos</w:t>
      </w:r>
      <w:r w:rsidR="007E3419" w:rsidRPr="00E5040A">
        <w:t xml:space="preserve"> </w:t>
      </w:r>
      <w:r w:rsidRPr="00E5040A">
        <w:t xml:space="preserve">que utilizem o </w:t>
      </w:r>
      <w:r w:rsidRPr="00E5040A">
        <w:rPr>
          <w:i/>
        </w:rPr>
        <w:t>dotProject</w:t>
      </w:r>
      <w:r w:rsidRPr="00E5040A">
        <w:t>+ possam realizar os trabalhos de maneira mais satisfatória, tendo como foco principal não a interface, mas as tarefas a serem executadas no sistema</w:t>
      </w:r>
      <w:r w:rsidR="007E3419">
        <w:t xml:space="preserve"> e o aprendizado dos conceitos de gerência de projetos</w:t>
      </w:r>
      <w:r w:rsidRPr="00E5040A">
        <w:t>.</w:t>
      </w:r>
    </w:p>
    <w:p w14:paraId="099BCE4E" w14:textId="77777777" w:rsidR="00E515F3" w:rsidRPr="00E5040A" w:rsidRDefault="00E515F3" w:rsidP="007D2F4B">
      <w:pPr>
        <w:spacing w:line="480" w:lineRule="auto"/>
        <w:ind w:firstLine="720"/>
      </w:pPr>
    </w:p>
    <w:p w14:paraId="39463BFC" w14:textId="77777777" w:rsidR="00E515F3" w:rsidRDefault="00E5040A" w:rsidP="007D2F4B">
      <w:pPr>
        <w:pStyle w:val="Ttulo3"/>
        <w:spacing w:line="480" w:lineRule="auto"/>
      </w:pPr>
      <w:bookmarkStart w:id="83" w:name="_Toc23089997"/>
      <w:r w:rsidRPr="00E5040A">
        <w:t>7.1 Trabalhos futuros</w:t>
      </w:r>
      <w:bookmarkEnd w:id="83"/>
    </w:p>
    <w:p w14:paraId="56D08004" w14:textId="65F4CDD1" w:rsidR="00E515F3" w:rsidRPr="00E5040A" w:rsidRDefault="00E5040A" w:rsidP="007D2F4B">
      <w:pPr>
        <w:spacing w:line="480" w:lineRule="auto"/>
      </w:pPr>
      <w:r w:rsidRPr="00E5040A">
        <w:tab/>
        <w:t xml:space="preserve">Com base na atualização da interface do </w:t>
      </w:r>
      <w:r w:rsidRPr="00E5040A">
        <w:rPr>
          <w:i/>
        </w:rPr>
        <w:t xml:space="preserve">dotProject+, </w:t>
      </w:r>
      <w:r w:rsidRPr="00E5040A">
        <w:t>sugere</w:t>
      </w:r>
      <w:r w:rsidR="007E3419">
        <w:t>m</w:t>
      </w:r>
      <w:r w:rsidRPr="00E5040A">
        <w:t xml:space="preserv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007E3419">
        <w:t xml:space="preserve"> e</w:t>
      </w:r>
      <w:r w:rsidRPr="00E5040A">
        <w:t xml:space="preserve"> implementar os </w:t>
      </w:r>
      <w:r w:rsidR="007E3419">
        <w:t xml:space="preserve">demais </w:t>
      </w:r>
      <w:r w:rsidRPr="00E5040A">
        <w:t>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84" w:name="_Toc23089998"/>
      <w:r>
        <w:t>REFERÊNCIAS</w:t>
      </w:r>
      <w:bookmarkEnd w:id="84"/>
    </w:p>
    <w:p w14:paraId="516560F8" w14:textId="55AF470A" w:rsidR="001F7741" w:rsidRDefault="001F7741" w:rsidP="007D2F4B">
      <w:pPr>
        <w:spacing w:line="480" w:lineRule="auto"/>
        <w:rPr>
          <w:color w:val="222222"/>
          <w:highlight w:val="white"/>
        </w:rPr>
      </w:pPr>
      <w:r>
        <w:rPr>
          <w:color w:val="222222"/>
          <w:highlight w:val="white"/>
        </w:rPr>
        <w:t xml:space="preserve">ABBASI, </w:t>
      </w:r>
      <w:proofErr w:type="spellStart"/>
      <w:r>
        <w:rPr>
          <w:color w:val="222222"/>
          <w:highlight w:val="white"/>
        </w:rPr>
        <w:t>Maissom</w:t>
      </w:r>
      <w:proofErr w:type="spellEnd"/>
      <w:r>
        <w:rPr>
          <w:color w:val="222222"/>
          <w:highlight w:val="white"/>
        </w:rPr>
        <w:t xml:space="preserve"> </w:t>
      </w:r>
      <w:proofErr w:type="spellStart"/>
      <w:r>
        <w:rPr>
          <w:color w:val="222222"/>
          <w:highlight w:val="white"/>
        </w:rPr>
        <w:t>Qanber</w:t>
      </w:r>
      <w:proofErr w:type="spellEnd"/>
      <w:r>
        <w:rPr>
          <w:color w:val="222222"/>
          <w:highlight w:val="white"/>
        </w:rPr>
        <w:t xml:space="preserve"> et al. </w:t>
      </w:r>
      <w:r w:rsidRPr="00771B2A">
        <w:rPr>
          <w:color w:val="222222"/>
          <w:highlight w:val="white"/>
          <w:lang w:val="en-US"/>
        </w:rPr>
        <w:t xml:space="preserve">Modeling and Evaluating User Interface Aesthetics Employing ISO 25010 Quality Standard. </w:t>
      </w:r>
      <w:proofErr w:type="gramStart"/>
      <w:r w:rsidRPr="00771B2A">
        <w:rPr>
          <w:b/>
          <w:color w:val="222222"/>
          <w:highlight w:val="white"/>
          <w:lang w:val="en-US"/>
        </w:rPr>
        <w:t>2012 Eighth International Conference On The Quality Of Information And Communications Technology</w:t>
      </w:r>
      <w:proofErr w:type="gramEnd"/>
      <w:r w:rsidRPr="00771B2A">
        <w:rPr>
          <w:color w:val="222222"/>
          <w:highlight w:val="white"/>
          <w:lang w:val="en-US"/>
        </w:rPr>
        <w:t xml:space="preserve">, </w:t>
      </w:r>
      <w:proofErr w:type="spellStart"/>
      <w:r w:rsidRPr="00771B2A">
        <w:rPr>
          <w:color w:val="222222"/>
          <w:highlight w:val="white"/>
          <w:lang w:val="en-US"/>
        </w:rPr>
        <w:t>Lisboa</w:t>
      </w:r>
      <w:proofErr w:type="spellEnd"/>
      <w:r w:rsidRPr="00771B2A">
        <w:rPr>
          <w:color w:val="222222"/>
          <w:highlight w:val="white"/>
          <w:lang w:val="en-US"/>
        </w:rPr>
        <w:t xml:space="preserve">, p.303-306, set. </w:t>
      </w:r>
      <w:r w:rsidRPr="00771B2A">
        <w:rPr>
          <w:color w:val="222222"/>
          <w:highlight w:val="white"/>
          <w:lang w:val="en-US"/>
        </w:rPr>
        <w:lastRenderedPageBreak/>
        <w:t xml:space="preserve">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2018. São Paulo. &lt;</w:t>
      </w:r>
      <w:proofErr w:type="gramStart"/>
      <w:r w:rsidRPr="00E5040A">
        <w:rPr>
          <w:color w:val="222222"/>
          <w:highlight w:val="white"/>
        </w:rPr>
        <w:t>http://www.abessoftware.com.br/dados-do-setor/estudo-2018--dados-2017</w:t>
      </w:r>
      <w:proofErr w:type="gramEnd"/>
      <w:r w:rsidRPr="00E5040A">
        <w:rPr>
          <w:color w:val="222222"/>
          <w:highlight w:val="white"/>
        </w:rPr>
        <w:t xml:space="preserve">&gt;.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Edição 2011. &lt;</w:t>
      </w:r>
      <w:proofErr w:type="gramStart"/>
      <w:r w:rsidRPr="00E5040A">
        <w:rPr>
          <w:color w:val="222222"/>
          <w:highlight w:val="white"/>
        </w:rPr>
        <w:t>https://wiki.sj.ifsc.edu.br/wiki/images/d/d2/Mapeamento_relatorio.pdf</w:t>
      </w:r>
      <w:proofErr w:type="gramEnd"/>
      <w:r w:rsidRPr="00E5040A">
        <w:rPr>
          <w:color w:val="222222"/>
          <w:highlight w:val="white"/>
        </w:rPr>
        <w:t xml:space="preserve">&gt;. </w:t>
      </w:r>
      <w:proofErr w:type="spellStart"/>
      <w:r w:rsidRPr="00771B2A">
        <w:rPr>
          <w:color w:val="222222"/>
          <w:highlight w:val="white"/>
          <w:lang w:val="en-US"/>
        </w:rPr>
        <w:t>Acesso</w:t>
      </w:r>
      <w:proofErr w:type="spellEnd"/>
      <w:r w:rsidRPr="00771B2A">
        <w:rPr>
          <w:color w:val="222222"/>
          <w:highlight w:val="white"/>
          <w:lang w:val="en-US"/>
        </w:rPr>
        <w:t xml:space="preserve"> em 9 </w:t>
      </w:r>
      <w:proofErr w:type="spellStart"/>
      <w:r w:rsidRPr="00771B2A">
        <w:rPr>
          <w:color w:val="222222"/>
          <w:highlight w:val="white"/>
          <w:lang w:val="en-US"/>
        </w:rPr>
        <w:t>mai</w:t>
      </w:r>
      <w:proofErr w:type="spellEnd"/>
      <w:r w:rsidRPr="00771B2A">
        <w:rPr>
          <w:color w:val="222222"/>
          <w:highlight w:val="white"/>
          <w:lang w:val="en-US"/>
        </w:rPr>
        <w:t>. 2019.</w:t>
      </w:r>
    </w:p>
    <w:p w14:paraId="0DEB3A7A" w14:textId="77777777" w:rsidR="001F7741" w:rsidRPr="00771B2A" w:rsidRDefault="001F7741" w:rsidP="007D2F4B">
      <w:pPr>
        <w:spacing w:line="480" w:lineRule="auto"/>
        <w:rPr>
          <w:color w:val="222222"/>
          <w:highlight w:val="white"/>
          <w:lang w:val="en-US"/>
        </w:rPr>
      </w:pPr>
    </w:p>
    <w:p w14:paraId="5A74585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BANGOR, A., KORTUM, P., &amp; MILLER, J. </w:t>
      </w:r>
      <w:r w:rsidRPr="00771B2A">
        <w:rPr>
          <w:b/>
          <w:color w:val="222222"/>
          <w:highlight w:val="white"/>
          <w:lang w:val="en-US"/>
        </w:rPr>
        <w:t>Determining What Individual SUS Scores Mean</w:t>
      </w:r>
      <w:r w:rsidRPr="00771B2A">
        <w:rPr>
          <w:color w:val="222222"/>
          <w:highlight w:val="white"/>
          <w:lang w:val="en-US"/>
        </w:rPr>
        <w:t>: Adding an Adjective Rating Scale. Journal of Usability Studies, v.4, n.3, p.114-123. 2009.</w:t>
      </w:r>
    </w:p>
    <w:p w14:paraId="58FD0D04" w14:textId="77777777" w:rsidR="001F7741" w:rsidRPr="00771B2A" w:rsidRDefault="001F7741" w:rsidP="007D2F4B">
      <w:pPr>
        <w:spacing w:line="480" w:lineRule="auto"/>
        <w:rPr>
          <w:color w:val="222222"/>
          <w:highlight w:val="white"/>
          <w:lang w:val="en-US"/>
        </w:rPr>
      </w:pPr>
    </w:p>
    <w:p w14:paraId="5CD53E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lastRenderedPageBreak/>
        <w:t xml:space="preserve">BERLYNE, D. </w:t>
      </w:r>
      <w:proofErr w:type="gramStart"/>
      <w:r w:rsidRPr="00771B2A">
        <w:rPr>
          <w:color w:val="222222"/>
          <w:highlight w:val="white"/>
          <w:lang w:val="en-US"/>
        </w:rPr>
        <w:t>E..</w:t>
      </w:r>
      <w:proofErr w:type="gramEnd"/>
      <w:r w:rsidRPr="00771B2A">
        <w:rPr>
          <w:color w:val="222222"/>
          <w:highlight w:val="white"/>
          <w:lang w:val="en-US"/>
        </w:rPr>
        <w:t xml:space="preserve"> </w:t>
      </w:r>
      <w:r w:rsidRPr="00771B2A">
        <w:rPr>
          <w:b/>
          <w:color w:val="222222"/>
          <w:highlight w:val="white"/>
          <w:lang w:val="en-US"/>
        </w:rPr>
        <w:t xml:space="preserve">Aesthetics and Psychobiology. </w:t>
      </w:r>
      <w:r w:rsidRPr="00BB7CAE">
        <w:rPr>
          <w:color w:val="222222"/>
          <w:highlight w:val="white"/>
          <w:lang w:val="en-GB"/>
        </w:rPr>
        <w:t xml:space="preserve">Nova </w:t>
      </w:r>
      <w:proofErr w:type="spellStart"/>
      <w:r w:rsidRPr="00BB7CAE">
        <w:rPr>
          <w:color w:val="222222"/>
          <w:highlight w:val="white"/>
          <w:lang w:val="en-GB"/>
        </w:rPr>
        <w:t>Iorque</w:t>
      </w:r>
      <w:proofErr w:type="spellEnd"/>
      <w:r w:rsidRPr="00BB7CAE">
        <w:rPr>
          <w:color w:val="222222"/>
          <w:highlight w:val="white"/>
          <w:lang w:val="en-GB"/>
        </w:rPr>
        <w:t xml:space="preserve">: Meredith Corporation, 1971. </w:t>
      </w:r>
      <w:r w:rsidRPr="00E5040A">
        <w:rPr>
          <w:color w:val="222222"/>
          <w:highlight w:val="white"/>
        </w:rPr>
        <w:t xml:space="preserve">Disponível em: &lt;http://www.skidmore.edu/~flip/Site/Lab/Entries/2008/10/24_Aesthetics_files/Berlyne%20Aesthetics%20&amp;%20Psychobio.pdf&gt;. </w:t>
      </w:r>
      <w:proofErr w:type="spellStart"/>
      <w:r w:rsidRPr="00771B2A">
        <w:rPr>
          <w:color w:val="222222"/>
          <w:highlight w:val="white"/>
          <w:lang w:val="en-US"/>
        </w:rPr>
        <w:t>Acesso</w:t>
      </w:r>
      <w:proofErr w:type="spellEnd"/>
      <w:r w:rsidRPr="00771B2A">
        <w:rPr>
          <w:color w:val="222222"/>
          <w:highlight w:val="white"/>
          <w:lang w:val="en-US"/>
        </w:rPr>
        <w:t xml:space="preserve"> em: 29 abr. 2019.</w:t>
      </w:r>
    </w:p>
    <w:p w14:paraId="7BCA92A7" w14:textId="77777777" w:rsidR="001F7741" w:rsidRPr="00771B2A" w:rsidRDefault="001F7741" w:rsidP="007D2F4B">
      <w:pPr>
        <w:spacing w:line="480" w:lineRule="auto"/>
        <w:rPr>
          <w:color w:val="222222"/>
          <w:highlight w:val="white"/>
          <w:lang w:val="en-US"/>
        </w:rPr>
      </w:pPr>
    </w:p>
    <w:p w14:paraId="2A121F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BLOKDIJK, Gerard. </w:t>
      </w:r>
      <w:r w:rsidRPr="00771B2A">
        <w:rPr>
          <w:b/>
          <w:color w:val="222222"/>
          <w:highlight w:val="white"/>
          <w:lang w:val="en-US"/>
        </w:rPr>
        <w:t>Project Management 100 Success Secrets</w:t>
      </w:r>
      <w:r w:rsidRPr="00771B2A">
        <w:rPr>
          <w:color w:val="222222"/>
          <w:highlight w:val="white"/>
          <w:lang w:val="en-US"/>
        </w:rPr>
        <w:t>. [S. L]: Lulu.com, 2007.</w:t>
      </w:r>
    </w:p>
    <w:p w14:paraId="7EE92F49" w14:textId="77777777" w:rsidR="001F7741" w:rsidRPr="00771B2A" w:rsidRDefault="001F7741" w:rsidP="007D2F4B">
      <w:pPr>
        <w:spacing w:line="480" w:lineRule="auto"/>
        <w:rPr>
          <w:color w:val="222222"/>
          <w:highlight w:val="white"/>
          <w:lang w:val="en-US"/>
        </w:rPr>
      </w:pPr>
    </w:p>
    <w:p w14:paraId="140C007D"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BOOTSTRAP. </w:t>
      </w:r>
      <w:proofErr w:type="spellStart"/>
      <w:r w:rsidRPr="00E5040A">
        <w:rPr>
          <w:b/>
          <w:color w:val="222222"/>
          <w:highlight w:val="white"/>
        </w:rPr>
        <w:t>Documentation</w:t>
      </w:r>
      <w:proofErr w:type="spellEnd"/>
      <w:r w:rsidRPr="00E5040A">
        <w:rPr>
          <w:color w:val="222222"/>
          <w:highlight w:val="white"/>
        </w:rPr>
        <w:t xml:space="preserve">. 2019. Disponível em: &lt;https://getbootstrap.com/docs/4.3/components&gt;. </w:t>
      </w:r>
      <w:proofErr w:type="spellStart"/>
      <w:r w:rsidRPr="00771B2A">
        <w:rPr>
          <w:color w:val="222222"/>
          <w:highlight w:val="white"/>
          <w:lang w:val="en-US"/>
        </w:rPr>
        <w:t>Acesso</w:t>
      </w:r>
      <w:proofErr w:type="spellEnd"/>
      <w:r w:rsidRPr="00771B2A">
        <w:rPr>
          <w:color w:val="222222"/>
          <w:highlight w:val="white"/>
          <w:lang w:val="en-US"/>
        </w:rPr>
        <w:t xml:space="preserve"> em: 30 jun. 2019.</w:t>
      </w:r>
    </w:p>
    <w:p w14:paraId="52C805BE" w14:textId="77777777" w:rsidR="001F7741" w:rsidRPr="00771B2A" w:rsidRDefault="001F7741" w:rsidP="007D2F4B">
      <w:pPr>
        <w:spacing w:line="480" w:lineRule="auto"/>
        <w:rPr>
          <w:color w:val="222222"/>
          <w:highlight w:val="white"/>
          <w:lang w:val="en-US"/>
        </w:rPr>
      </w:pPr>
    </w:p>
    <w:p w14:paraId="01E9747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Tools for Teams: A Survey of Web-Based Software Project Portals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03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3BCF4FD1" w14:textId="77777777" w:rsidR="001F7741" w:rsidRPr="00771B2A" w:rsidRDefault="001F7741" w:rsidP="007D2F4B">
      <w:pPr>
        <w:spacing w:line="480" w:lineRule="auto"/>
        <w:rPr>
          <w:color w:val="222222"/>
          <w:highlight w:val="white"/>
          <w:lang w:val="en-US"/>
        </w:rPr>
      </w:pPr>
    </w:p>
    <w:p w14:paraId="3637796D"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CHAFFER, Jonathan; SWEDBERG, Karl. </w:t>
      </w:r>
      <w:r w:rsidRPr="00771B2A">
        <w:rPr>
          <w:b/>
          <w:color w:val="222222"/>
          <w:highlight w:val="white"/>
          <w:lang w:val="en-US"/>
        </w:rPr>
        <w:t xml:space="preserve">Learning jQuery: </w:t>
      </w:r>
      <w:r w:rsidRPr="00771B2A">
        <w:rPr>
          <w:color w:val="222222"/>
          <w:highlight w:val="white"/>
          <w:lang w:val="en-US"/>
        </w:rPr>
        <w:t>Fourth Edition. 4. ed. [</w:t>
      </w:r>
      <w:proofErr w:type="spellStart"/>
      <w:r w:rsidRPr="00771B2A">
        <w:rPr>
          <w:color w:val="222222"/>
          <w:highlight w:val="white"/>
          <w:lang w:val="en-US"/>
        </w:rPr>
        <w:t>S.l.</w:t>
      </w:r>
      <w:proofErr w:type="spellEnd"/>
      <w:r w:rsidRPr="00771B2A">
        <w:rPr>
          <w:color w:val="222222"/>
          <w:highlight w:val="white"/>
          <w:lang w:val="en-US"/>
        </w:rPr>
        <w:t xml:space="preserve">]: </w:t>
      </w:r>
      <w:proofErr w:type="spellStart"/>
      <w:r w:rsidRPr="00771B2A">
        <w:rPr>
          <w:color w:val="222222"/>
          <w:highlight w:val="white"/>
          <w:lang w:val="en-US"/>
        </w:rPr>
        <w:t>Packt</w:t>
      </w:r>
      <w:proofErr w:type="spellEnd"/>
      <w:r w:rsidRPr="00771B2A">
        <w:rPr>
          <w:color w:val="222222"/>
          <w:highlight w:val="white"/>
          <w:lang w:val="en-US"/>
        </w:rPr>
        <w:t xml:space="preserve"> Publishing, 2013. </w:t>
      </w:r>
      <w:proofErr w:type="gramStart"/>
      <w:r w:rsidRPr="00771B2A">
        <w:rPr>
          <w:color w:val="222222"/>
          <w:highlight w:val="white"/>
          <w:lang w:val="en-US"/>
        </w:rPr>
        <w:t>444</w:t>
      </w:r>
      <w:proofErr w:type="gramEnd"/>
      <w:r w:rsidRPr="00771B2A">
        <w:rPr>
          <w:color w:val="222222"/>
          <w:highlight w:val="white"/>
          <w:lang w:val="en-US"/>
        </w:rPr>
        <w:t xml:space="preserve"> p.</w:t>
      </w:r>
    </w:p>
    <w:p w14:paraId="33DDC168" w14:textId="77777777" w:rsidR="001F7741" w:rsidRPr="00771B2A" w:rsidRDefault="001F7741" w:rsidP="007D2F4B">
      <w:pPr>
        <w:spacing w:line="480" w:lineRule="auto"/>
        <w:rPr>
          <w:color w:val="212121"/>
          <w:sz w:val="23"/>
          <w:szCs w:val="23"/>
          <w:highlight w:val="white"/>
          <w:lang w:val="en-US"/>
        </w:rPr>
      </w:pPr>
    </w:p>
    <w:p w14:paraId="5D517C6F" w14:textId="77777777" w:rsidR="001F7741" w:rsidRPr="00771B2A" w:rsidRDefault="001F7741" w:rsidP="007D2F4B">
      <w:pPr>
        <w:spacing w:line="480" w:lineRule="auto"/>
        <w:rPr>
          <w:color w:val="212121"/>
          <w:highlight w:val="white"/>
          <w:lang w:val="en-US"/>
        </w:rPr>
      </w:pPr>
      <w:r w:rsidRPr="00771B2A">
        <w:rPr>
          <w:color w:val="212121"/>
          <w:highlight w:val="white"/>
          <w:lang w:val="en-US"/>
        </w:rPr>
        <w:t>CHAOS</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The Standish Group Report</w:t>
      </w:r>
      <w:r w:rsidRPr="00771B2A">
        <w:rPr>
          <w:color w:val="212121"/>
          <w:highlight w:val="white"/>
          <w:lang w:val="en-US"/>
        </w:rPr>
        <w:t>, 2014</w:t>
      </w:r>
      <w:r w:rsidRPr="00771B2A">
        <w:rPr>
          <w:color w:val="212121"/>
          <w:sz w:val="26"/>
          <w:szCs w:val="26"/>
          <w:highlight w:val="white"/>
          <w:lang w:val="en-US"/>
        </w:rPr>
        <w:t>.</w:t>
      </w:r>
      <w:r w:rsidRPr="00771B2A">
        <w:rPr>
          <w:color w:val="212121"/>
          <w:highlight w:val="white"/>
          <w:lang w:val="en-US"/>
        </w:rPr>
        <w:t xml:space="preserve"> </w:t>
      </w:r>
      <w:proofErr w:type="spellStart"/>
      <w:r w:rsidRPr="00BB7CAE">
        <w:rPr>
          <w:color w:val="212121"/>
          <w:highlight w:val="white"/>
          <w:lang w:val="en-GB"/>
        </w:rPr>
        <w:t>Disponível</w:t>
      </w:r>
      <w:proofErr w:type="spellEnd"/>
      <w:r w:rsidRPr="00BB7CAE">
        <w:rPr>
          <w:color w:val="212121"/>
          <w:highlight w:val="white"/>
          <w:lang w:val="en-GB"/>
        </w:rPr>
        <w:t xml:space="preserve"> em &lt;https://www</w:t>
      </w:r>
      <w:r w:rsidRPr="00BB7CAE">
        <w:rPr>
          <w:color w:val="212121"/>
          <w:sz w:val="26"/>
          <w:szCs w:val="26"/>
          <w:highlight w:val="white"/>
          <w:lang w:val="en-GB"/>
        </w:rPr>
        <w:t>.</w:t>
      </w:r>
      <w:r w:rsidRPr="00BB7CAE">
        <w:rPr>
          <w:color w:val="212121"/>
          <w:highlight w:val="white"/>
          <w:lang w:val="en-GB"/>
        </w:rPr>
        <w:t>projectsmart</w:t>
      </w:r>
      <w:r w:rsidRPr="00BB7CAE">
        <w:rPr>
          <w:color w:val="212121"/>
          <w:sz w:val="26"/>
          <w:szCs w:val="26"/>
          <w:highlight w:val="white"/>
          <w:lang w:val="en-GB"/>
        </w:rPr>
        <w:t>.</w:t>
      </w:r>
      <w:r w:rsidRPr="00BB7CAE">
        <w:rPr>
          <w:color w:val="212121"/>
          <w:highlight w:val="white"/>
          <w:lang w:val="en-GB"/>
        </w:rPr>
        <w:t>co</w:t>
      </w:r>
      <w:r w:rsidRPr="00BB7CAE">
        <w:rPr>
          <w:color w:val="212121"/>
          <w:sz w:val="26"/>
          <w:szCs w:val="26"/>
          <w:highlight w:val="white"/>
          <w:lang w:val="en-GB"/>
        </w:rPr>
        <w:t>.</w:t>
      </w:r>
      <w:r w:rsidRPr="00BB7CAE">
        <w:rPr>
          <w:color w:val="212121"/>
          <w:highlight w:val="white"/>
          <w:lang w:val="en-GB"/>
        </w:rPr>
        <w:t>uk/white-papers/chaos-report</w:t>
      </w:r>
      <w:r w:rsidRPr="00BB7CAE">
        <w:rPr>
          <w:color w:val="212121"/>
          <w:sz w:val="26"/>
          <w:szCs w:val="26"/>
          <w:highlight w:val="white"/>
          <w:lang w:val="en-GB"/>
        </w:rPr>
        <w:t>.</w:t>
      </w:r>
      <w:r w:rsidRPr="00BB7CAE">
        <w:rPr>
          <w:color w:val="212121"/>
          <w:highlight w:val="white"/>
          <w:lang w:val="en-GB"/>
        </w:rPr>
        <w:t xml:space="preserve">pdf&gt;. </w:t>
      </w:r>
      <w:proofErr w:type="spellStart"/>
      <w:r w:rsidRPr="00771B2A">
        <w:rPr>
          <w:color w:val="212121"/>
          <w:highlight w:val="white"/>
          <w:lang w:val="en-US"/>
        </w:rPr>
        <w:t>Acesso</w:t>
      </w:r>
      <w:proofErr w:type="spellEnd"/>
      <w:r w:rsidRPr="00771B2A">
        <w:rPr>
          <w:color w:val="212121"/>
          <w:highlight w:val="white"/>
          <w:lang w:val="en-US"/>
        </w:rPr>
        <w:t xml:space="preserve"> em 25. Nov. 2018.</w:t>
      </w:r>
    </w:p>
    <w:p w14:paraId="1B35CA29" w14:textId="77777777" w:rsidR="001F7741" w:rsidRPr="00771B2A" w:rsidRDefault="001F7741" w:rsidP="007D2F4B">
      <w:pPr>
        <w:spacing w:line="480" w:lineRule="auto"/>
        <w:rPr>
          <w:color w:val="222222"/>
          <w:highlight w:val="white"/>
          <w:lang w:val="en-US"/>
        </w:rPr>
      </w:pPr>
    </w:p>
    <w:p w14:paraId="3262C22B" w14:textId="4B09280C" w:rsidR="001F49E4" w:rsidRPr="00771B2A" w:rsidRDefault="001F49E4" w:rsidP="007D2F4B">
      <w:pPr>
        <w:spacing w:line="480" w:lineRule="auto"/>
        <w:rPr>
          <w:color w:val="222222"/>
          <w:highlight w:val="white"/>
          <w:lang w:val="en-US"/>
        </w:rPr>
      </w:pPr>
      <w:r w:rsidRPr="00771B2A">
        <w:rPr>
          <w:color w:val="222222"/>
          <w:highlight w:val="white"/>
          <w:lang w:val="en-US"/>
        </w:rPr>
        <w:t xml:space="preserve">COOPER, A. </w:t>
      </w:r>
      <w:r w:rsidRPr="00771B2A">
        <w:rPr>
          <w:b/>
          <w:color w:val="222222"/>
          <w:highlight w:val="white"/>
          <w:lang w:val="en-US"/>
        </w:rPr>
        <w:t>The inmates are running the asylum: Why high-tech products drive us crazy and how to restore the sanity</w:t>
      </w:r>
      <w:r w:rsidRPr="00771B2A">
        <w:rPr>
          <w:color w:val="222222"/>
          <w:highlight w:val="white"/>
          <w:lang w:val="en-US"/>
        </w:rPr>
        <w:t xml:space="preserve">. Indianapolis: </w:t>
      </w:r>
      <w:proofErr w:type="spellStart"/>
      <w:r w:rsidRPr="00771B2A">
        <w:rPr>
          <w:color w:val="222222"/>
          <w:highlight w:val="white"/>
          <w:lang w:val="en-US"/>
        </w:rPr>
        <w:t>Sams</w:t>
      </w:r>
      <w:proofErr w:type="spellEnd"/>
      <w:r w:rsidRPr="00771B2A">
        <w:rPr>
          <w:color w:val="222222"/>
          <w:highlight w:val="white"/>
          <w:lang w:val="en-US"/>
        </w:rPr>
        <w:t>; 2004</w:t>
      </w:r>
    </w:p>
    <w:p w14:paraId="11BFAE3C" w14:textId="77777777" w:rsidR="001F49E4" w:rsidRPr="00771B2A" w:rsidRDefault="001F49E4" w:rsidP="007D2F4B">
      <w:pPr>
        <w:spacing w:line="480" w:lineRule="auto"/>
        <w:rPr>
          <w:color w:val="222222"/>
          <w:highlight w:val="white"/>
          <w:lang w:val="en-US"/>
        </w:rPr>
      </w:pPr>
    </w:p>
    <w:p w14:paraId="50ADB0C1" w14:textId="2186340D" w:rsidR="001F49E4" w:rsidRPr="00771B2A" w:rsidRDefault="001F49E4" w:rsidP="007D2F4B">
      <w:pPr>
        <w:spacing w:line="480" w:lineRule="auto"/>
        <w:rPr>
          <w:color w:val="222222"/>
          <w:highlight w:val="white"/>
          <w:lang w:val="en-US"/>
        </w:rPr>
      </w:pPr>
      <w:r w:rsidRPr="00771B2A">
        <w:rPr>
          <w:color w:val="222222"/>
          <w:highlight w:val="white"/>
          <w:lang w:val="en-US"/>
        </w:rPr>
        <w:t xml:space="preserve">DICICCO-BLOOM, Barbara; CRABTREE, Benjamin F. The qualitative research interview. </w:t>
      </w:r>
      <w:r w:rsidRPr="00771B2A">
        <w:rPr>
          <w:b/>
          <w:color w:val="222222"/>
          <w:highlight w:val="white"/>
          <w:lang w:val="en-US"/>
        </w:rPr>
        <w:t>Medical Education</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v. 40, n. 4, p.314-321, abr. 2006. Wiley.</w:t>
      </w:r>
    </w:p>
    <w:p w14:paraId="79995A70" w14:textId="77777777" w:rsidR="001F7741" w:rsidRPr="00771B2A" w:rsidRDefault="001F7741" w:rsidP="007D2F4B">
      <w:pPr>
        <w:spacing w:line="480" w:lineRule="auto"/>
        <w:rPr>
          <w:color w:val="222222"/>
          <w:highlight w:val="white"/>
          <w:lang w:val="en-US"/>
        </w:rPr>
      </w:pPr>
    </w:p>
    <w:p w14:paraId="528ACD22" w14:textId="305CE616" w:rsidR="001F49E4" w:rsidRPr="00771B2A" w:rsidRDefault="001F49E4" w:rsidP="007D2F4B">
      <w:pPr>
        <w:spacing w:line="480" w:lineRule="auto"/>
        <w:rPr>
          <w:color w:val="222222"/>
          <w:highlight w:val="white"/>
          <w:lang w:val="en-US"/>
        </w:rPr>
      </w:pPr>
      <w:r w:rsidRPr="00771B2A">
        <w:rPr>
          <w:color w:val="222222"/>
          <w:highlight w:val="white"/>
          <w:lang w:val="en-US"/>
        </w:rPr>
        <w:t xml:space="preserve">EL-SABAA, S. </w:t>
      </w:r>
      <w:r w:rsidRPr="00771B2A">
        <w:rPr>
          <w:b/>
          <w:color w:val="222222"/>
          <w:highlight w:val="white"/>
          <w:lang w:val="en-US"/>
        </w:rPr>
        <w:t>The skills and career path of an effective project manager</w:t>
      </w:r>
      <w:r w:rsidRPr="00771B2A">
        <w:rPr>
          <w:color w:val="222222"/>
          <w:highlight w:val="white"/>
          <w:lang w:val="en-US"/>
        </w:rPr>
        <w:t xml:space="preserve">. International Journal </w:t>
      </w:r>
      <w:proofErr w:type="gramStart"/>
      <w:r w:rsidRPr="00771B2A">
        <w:rPr>
          <w:color w:val="222222"/>
          <w:highlight w:val="white"/>
          <w:lang w:val="en-US"/>
        </w:rPr>
        <w:t>Of</w:t>
      </w:r>
      <w:proofErr w:type="gramEnd"/>
      <w:r w:rsidRPr="00771B2A">
        <w:rPr>
          <w:color w:val="222222"/>
          <w:highlight w:val="white"/>
          <w:lang w:val="en-US"/>
        </w:rPr>
        <w:t xml:space="preserve"> Project Management, [</w:t>
      </w:r>
      <w:proofErr w:type="spellStart"/>
      <w:r w:rsidRPr="00771B2A">
        <w:rPr>
          <w:color w:val="222222"/>
          <w:highlight w:val="white"/>
          <w:lang w:val="en-US"/>
        </w:rPr>
        <w:t>s.l.</w:t>
      </w:r>
      <w:proofErr w:type="spellEnd"/>
      <w:r w:rsidRPr="00771B2A">
        <w:rPr>
          <w:color w:val="222222"/>
          <w:highlight w:val="white"/>
          <w:lang w:val="en-US"/>
        </w:rPr>
        <w:t xml:space="preserve">], v. 19, n. 1, p.1-7, </w:t>
      </w:r>
      <w:proofErr w:type="spellStart"/>
      <w:r w:rsidRPr="00771B2A">
        <w:rPr>
          <w:color w:val="222222"/>
          <w:highlight w:val="white"/>
          <w:lang w:val="en-US"/>
        </w:rPr>
        <w:t>jan.</w:t>
      </w:r>
      <w:proofErr w:type="spellEnd"/>
      <w:r w:rsidRPr="00771B2A">
        <w:rPr>
          <w:color w:val="222222"/>
          <w:highlight w:val="white"/>
          <w:lang w:val="en-US"/>
        </w:rPr>
        <w:t xml:space="preserve"> 2001. Elsevier BV. </w:t>
      </w:r>
      <w:proofErr w:type="spellStart"/>
      <w:r w:rsidRPr="00771B2A">
        <w:rPr>
          <w:color w:val="222222"/>
          <w:highlight w:val="white"/>
          <w:lang w:val="en-US"/>
        </w:rPr>
        <w:t>Acesso</w:t>
      </w:r>
      <w:proofErr w:type="spellEnd"/>
      <w:r w:rsidRPr="00771B2A">
        <w:rPr>
          <w:color w:val="222222"/>
          <w:highlight w:val="white"/>
          <w:lang w:val="en-US"/>
        </w:rPr>
        <w:t xml:space="preserve"> em: </w:t>
      </w:r>
      <w:proofErr w:type="gramStart"/>
      <w:r w:rsidRPr="00771B2A">
        <w:rPr>
          <w:color w:val="222222"/>
          <w:highlight w:val="white"/>
          <w:lang w:val="en-US"/>
        </w:rPr>
        <w:t>8</w:t>
      </w:r>
      <w:proofErr w:type="gramEnd"/>
      <w:r w:rsidRPr="00771B2A">
        <w:rPr>
          <w:color w:val="222222"/>
          <w:highlight w:val="white"/>
          <w:lang w:val="en-US"/>
        </w:rPr>
        <w:t xml:space="preserve"> </w:t>
      </w:r>
      <w:proofErr w:type="spellStart"/>
      <w:r w:rsidRPr="00771B2A">
        <w:rPr>
          <w:color w:val="222222"/>
          <w:highlight w:val="white"/>
          <w:lang w:val="en-US"/>
        </w:rPr>
        <w:t>mai</w:t>
      </w:r>
      <w:proofErr w:type="spellEnd"/>
      <w:r w:rsidRPr="00771B2A">
        <w:rPr>
          <w:color w:val="222222"/>
          <w:highlight w:val="white"/>
          <w:lang w:val="en-US"/>
        </w:rPr>
        <w:t>. 2019.</w:t>
      </w:r>
    </w:p>
    <w:p w14:paraId="0B2F68D6" w14:textId="77777777" w:rsidR="001F7741" w:rsidRPr="00771B2A" w:rsidRDefault="001F7741" w:rsidP="007D2F4B">
      <w:pPr>
        <w:spacing w:line="480" w:lineRule="auto"/>
        <w:rPr>
          <w:color w:val="222222"/>
          <w:highlight w:val="white"/>
          <w:lang w:val="en-US"/>
        </w:rPr>
      </w:pPr>
    </w:p>
    <w:p w14:paraId="0A10CAF4"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FOWLER, F. </w:t>
      </w:r>
      <w:r w:rsidRPr="00771B2A">
        <w:rPr>
          <w:b/>
          <w:color w:val="222222"/>
          <w:highlight w:val="white"/>
          <w:lang w:val="en-US"/>
        </w:rPr>
        <w:t>Survey Research Methods</w:t>
      </w:r>
      <w:r w:rsidRPr="00771B2A">
        <w:rPr>
          <w:color w:val="222222"/>
          <w:highlight w:val="white"/>
          <w:lang w:val="en-US"/>
        </w:rPr>
        <w:t>. 5. ed. Boston: SAGE Publications, Inc, 2014.</w:t>
      </w:r>
    </w:p>
    <w:p w14:paraId="4146A837" w14:textId="77777777" w:rsidR="001F49E4" w:rsidRPr="00771B2A" w:rsidRDefault="001F49E4" w:rsidP="007D2F4B">
      <w:pPr>
        <w:spacing w:line="480" w:lineRule="auto"/>
        <w:rPr>
          <w:color w:val="222222"/>
          <w:highlight w:val="white"/>
          <w:lang w:val="en-US"/>
        </w:rPr>
      </w:pPr>
    </w:p>
    <w:p w14:paraId="3BCAFA80" w14:textId="5506B55E" w:rsidR="001F49E4" w:rsidRDefault="001F49E4" w:rsidP="007D2F4B">
      <w:pPr>
        <w:spacing w:line="480" w:lineRule="auto"/>
        <w:rPr>
          <w:color w:val="222222"/>
          <w:highlight w:val="white"/>
        </w:rPr>
      </w:pPr>
      <w:r w:rsidRPr="00771B2A">
        <w:rPr>
          <w:color w:val="222222"/>
          <w:highlight w:val="white"/>
          <w:lang w:val="en-US"/>
        </w:rPr>
        <w:t xml:space="preserve">FOWLER, F.; KOBRYN, C.; SCOTT, K. </w:t>
      </w:r>
      <w:r w:rsidRPr="00771B2A">
        <w:rPr>
          <w:b/>
          <w:color w:val="222222"/>
          <w:highlight w:val="white"/>
          <w:lang w:val="en-US"/>
        </w:rPr>
        <w:t>UML Distilled</w:t>
      </w:r>
      <w:r w:rsidRPr="00771B2A">
        <w:rPr>
          <w:color w:val="222222"/>
          <w:highlight w:val="white"/>
          <w:lang w:val="en-US"/>
        </w:rPr>
        <w:t xml:space="preserve">: A Brief Guide to the Standard Object Modeling Language. </w:t>
      </w:r>
      <w:r>
        <w:rPr>
          <w:color w:val="222222"/>
          <w:highlight w:val="white"/>
        </w:rPr>
        <w:t xml:space="preserve">3. Ed. </w:t>
      </w:r>
      <w:proofErr w:type="spellStart"/>
      <w:r>
        <w:rPr>
          <w:color w:val="222222"/>
          <w:highlight w:val="white"/>
        </w:rPr>
        <w:t>Addison</w:t>
      </w:r>
      <w:proofErr w:type="spellEnd"/>
      <w:r>
        <w:rPr>
          <w:color w:val="222222"/>
          <w:highlight w:val="white"/>
        </w:rPr>
        <w:t>-Wesley Professional, 2004.</w:t>
      </w:r>
    </w:p>
    <w:p w14:paraId="74F8DBAF" w14:textId="77777777" w:rsidR="001F49E4" w:rsidRDefault="001F49E4" w:rsidP="007D2F4B">
      <w:pPr>
        <w:spacing w:line="480" w:lineRule="auto"/>
        <w:rPr>
          <w:color w:val="222222"/>
          <w:highlight w:val="white"/>
        </w:rPr>
      </w:pPr>
    </w:p>
    <w:p w14:paraId="4045381A" w14:textId="77777777" w:rsidR="00ED0C28" w:rsidRDefault="00ED0C28" w:rsidP="007D2F4B">
      <w:pPr>
        <w:spacing w:line="480" w:lineRule="auto"/>
        <w:rPr>
          <w:color w:val="222222"/>
          <w:highlight w:val="white"/>
        </w:rPr>
      </w:pPr>
    </w:p>
    <w:p w14:paraId="3A8625BF" w14:textId="77777777" w:rsidR="00ED0C28" w:rsidRDefault="00ED0C28" w:rsidP="007D2F4B">
      <w:pPr>
        <w:spacing w:line="480" w:lineRule="auto"/>
        <w:rPr>
          <w:color w:val="222222"/>
          <w:highlight w:val="white"/>
        </w:rPr>
      </w:pPr>
    </w:p>
    <w:p w14:paraId="4762E43B" w14:textId="77777777" w:rsidR="00ED0C28" w:rsidRDefault="00ED0C28" w:rsidP="007D2F4B">
      <w:pPr>
        <w:spacing w:line="480" w:lineRule="auto"/>
        <w:rPr>
          <w:color w:val="222222"/>
          <w:highlight w:val="white"/>
        </w:rPr>
      </w:pPr>
    </w:p>
    <w:p w14:paraId="46C70B33" w14:textId="77777777" w:rsidR="001F49E4" w:rsidRDefault="001F49E4" w:rsidP="007D2F4B">
      <w:pPr>
        <w:spacing w:line="480" w:lineRule="auto"/>
        <w:rPr>
          <w:color w:val="222222"/>
          <w:highlight w:val="white"/>
        </w:rPr>
      </w:pPr>
      <w:r w:rsidRPr="00771B2A">
        <w:rPr>
          <w:color w:val="222222"/>
          <w:highlight w:val="white"/>
          <w:lang w:val="en-US"/>
        </w:rPr>
        <w:t xml:space="preserve">FOWLER, M. </w:t>
      </w:r>
      <w:proofErr w:type="gramStart"/>
      <w:r w:rsidRPr="00771B2A">
        <w:rPr>
          <w:b/>
          <w:color w:val="222222"/>
          <w:highlight w:val="white"/>
          <w:lang w:val="en-US"/>
        </w:rPr>
        <w:t>Refactoring: Improving</w:t>
      </w:r>
      <w:proofErr w:type="gramEnd"/>
      <w:r w:rsidRPr="00771B2A">
        <w:rPr>
          <w:b/>
          <w:color w:val="222222"/>
          <w:highlight w:val="white"/>
          <w:lang w:val="en-US"/>
        </w:rPr>
        <w:t xml:space="preserve"> the Design of Existing Code</w:t>
      </w:r>
      <w:r w:rsidRPr="00771B2A">
        <w:rPr>
          <w:color w:val="222222"/>
          <w:highlight w:val="white"/>
          <w:lang w:val="en-US"/>
        </w:rPr>
        <w:t xml:space="preserve">, Addison-Wesley Professional, Boston, Massachusetts.  &lt;https://books.google.com.br/books?hl=en&amp;lr=&amp;id=2H1_DwAAQBAJ&amp;oi=fnd&amp;pg=PT14&amp;ots=NfBvvbp-QX&amp;sig=VwbDU67my1QgybTBE2pFVO7GNv4&amp;redir_esc=y#v=onepage&amp;q&amp;f=false&gt;. </w:t>
      </w:r>
      <w:r>
        <w:rPr>
          <w:color w:val="222222"/>
          <w:highlight w:val="white"/>
        </w:rPr>
        <w:t>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lastRenderedPageBreak/>
        <w:t xml:space="preserve">FURNIVAL, Ariadne </w:t>
      </w:r>
      <w:proofErr w:type="spellStart"/>
      <w:r w:rsidRPr="001F49E4">
        <w:rPr>
          <w:rFonts w:eastAsia="Roboto"/>
          <w:color w:val="222222"/>
          <w:highlight w:val="white"/>
        </w:rPr>
        <w:t>Chloë</w:t>
      </w:r>
      <w:proofErr w:type="spellEnd"/>
      <w:r w:rsidRPr="001F49E4">
        <w:rPr>
          <w:rFonts w:eastAsia="Roboto"/>
          <w:color w:val="222222"/>
          <w:highlight w:val="white"/>
        </w:rPr>
        <w:t xml:space="preserve">.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Pr="00771B2A" w:rsidRDefault="001F49E4" w:rsidP="007D2F4B">
      <w:pPr>
        <w:spacing w:line="480" w:lineRule="auto"/>
        <w:rPr>
          <w:lang w:val="en-US"/>
        </w:rPr>
      </w:pPr>
      <w:r w:rsidRPr="00E5040A">
        <w:t xml:space="preserve">GARRIDO, </w:t>
      </w:r>
      <w:proofErr w:type="spellStart"/>
      <w:r w:rsidRPr="00E5040A">
        <w:t>Alejandra</w:t>
      </w:r>
      <w:proofErr w:type="spellEnd"/>
      <w:r w:rsidRPr="00E5040A">
        <w:t xml:space="preserve">; ROSSI, Gustavo; DISTANTE, Damiano. </w:t>
      </w:r>
      <w:r w:rsidRPr="00BB7CAE">
        <w:rPr>
          <w:b/>
        </w:rPr>
        <w:t xml:space="preserve">Refactoring for </w:t>
      </w:r>
      <w:proofErr w:type="spellStart"/>
      <w:r w:rsidRPr="00BB7CAE">
        <w:rPr>
          <w:b/>
        </w:rPr>
        <w:t>usability</w:t>
      </w:r>
      <w:proofErr w:type="spellEnd"/>
      <w:r w:rsidRPr="00BB7CAE">
        <w:rPr>
          <w:b/>
        </w:rPr>
        <w:t xml:space="preserve"> in web </w:t>
      </w:r>
      <w:proofErr w:type="spellStart"/>
      <w:r w:rsidRPr="00BB7CAE">
        <w:rPr>
          <w:b/>
        </w:rPr>
        <w:t>applications</w:t>
      </w:r>
      <w:proofErr w:type="spellEnd"/>
      <w:r w:rsidRPr="00BB7CAE">
        <w:t xml:space="preserve">. </w:t>
      </w:r>
      <w:r w:rsidRPr="00771B2A">
        <w:rPr>
          <w:lang w:val="en-US"/>
        </w:rPr>
        <w:t xml:space="preserve">IEEE Software, v. 28, n. </w:t>
      </w:r>
      <w:proofErr w:type="gramStart"/>
      <w:r w:rsidRPr="00771B2A">
        <w:rPr>
          <w:lang w:val="en-US"/>
        </w:rPr>
        <w:t>3</w:t>
      </w:r>
      <w:proofErr w:type="gramEnd"/>
      <w:r w:rsidRPr="00771B2A">
        <w:rPr>
          <w:lang w:val="en-US"/>
        </w:rPr>
        <w:t xml:space="preserve">, p. 60-67, 2011. &lt;https://ieeexplore.ieee.org/abstract/document/5518753&gt;. </w:t>
      </w:r>
      <w:proofErr w:type="spellStart"/>
      <w:r w:rsidRPr="00771B2A">
        <w:rPr>
          <w:lang w:val="en-US"/>
        </w:rPr>
        <w:t>Acesso</w:t>
      </w:r>
      <w:proofErr w:type="spellEnd"/>
      <w:r w:rsidRPr="00771B2A">
        <w:rPr>
          <w:lang w:val="en-US"/>
        </w:rPr>
        <w:t xml:space="preserve"> em 13 abr. 2019.</w:t>
      </w:r>
    </w:p>
    <w:p w14:paraId="61BE14F7" w14:textId="77777777" w:rsidR="001F7741" w:rsidRPr="00771B2A" w:rsidRDefault="001F7741" w:rsidP="007D2F4B">
      <w:pPr>
        <w:spacing w:line="480" w:lineRule="auto"/>
        <w:rPr>
          <w:color w:val="222222"/>
          <w:highlight w:val="white"/>
          <w:lang w:val="en-US"/>
        </w:rPr>
      </w:pPr>
    </w:p>
    <w:p w14:paraId="727FB3AA" w14:textId="77777777" w:rsidR="001F49E4" w:rsidRDefault="001F49E4" w:rsidP="007D2F4B">
      <w:pPr>
        <w:spacing w:line="480" w:lineRule="auto"/>
        <w:rPr>
          <w:color w:val="222222"/>
          <w:highlight w:val="white"/>
        </w:rPr>
      </w:pPr>
      <w:r w:rsidRPr="00771B2A">
        <w:rPr>
          <w:color w:val="222222"/>
          <w:highlight w:val="white"/>
          <w:lang w:val="en-US"/>
        </w:rPr>
        <w:t xml:space="preserve">GOMAA, Hassan. </w:t>
      </w:r>
      <w:r w:rsidRPr="00771B2A">
        <w:rPr>
          <w:b/>
          <w:color w:val="222222"/>
          <w:highlight w:val="white"/>
          <w:lang w:val="en-US"/>
        </w:rPr>
        <w:t>Designing concurrent, distributed, and real-time applications with UML</w:t>
      </w:r>
      <w:r w:rsidRPr="00771B2A">
        <w:rPr>
          <w:color w:val="222222"/>
          <w:highlight w:val="white"/>
          <w:lang w:val="en-US"/>
        </w:rPr>
        <w:t xml:space="preserve">. </w:t>
      </w:r>
      <w:proofErr w:type="spellStart"/>
      <w:r w:rsidRPr="00771B2A">
        <w:rPr>
          <w:color w:val="222222"/>
          <w:highlight w:val="white"/>
          <w:lang w:val="en-US"/>
        </w:rPr>
        <w:t>Icse</w:t>
      </w:r>
      <w:proofErr w:type="spellEnd"/>
      <w:r w:rsidRPr="00771B2A">
        <w:rPr>
          <w:color w:val="222222"/>
          <w:highlight w:val="white"/>
          <w:lang w:val="en-US"/>
        </w:rPr>
        <w:t xml:space="preserve"> '01 Proceedings Of </w:t>
      </w:r>
      <w:proofErr w:type="gramStart"/>
      <w:r w:rsidRPr="00771B2A">
        <w:rPr>
          <w:color w:val="222222"/>
          <w:highlight w:val="white"/>
          <w:lang w:val="en-US"/>
        </w:rPr>
        <w:t>The</w:t>
      </w:r>
      <w:proofErr w:type="gramEnd"/>
      <w:r w:rsidRPr="00771B2A">
        <w:rPr>
          <w:color w:val="222222"/>
          <w:highlight w:val="white"/>
          <w:lang w:val="en-US"/>
        </w:rPr>
        <w:t xml:space="preserve"> 23rd International Conference On Software Engineering, Toronto, p.737-738, 12 </w:t>
      </w:r>
      <w:proofErr w:type="spellStart"/>
      <w:r w:rsidRPr="00771B2A">
        <w:rPr>
          <w:color w:val="222222"/>
          <w:highlight w:val="white"/>
          <w:lang w:val="en-US"/>
        </w:rPr>
        <w:t>maio</w:t>
      </w:r>
      <w:proofErr w:type="spellEnd"/>
      <w:r w:rsidRPr="00771B2A">
        <w:rPr>
          <w:color w:val="222222"/>
          <w:highlight w:val="white"/>
          <w:lang w:val="en-US"/>
        </w:rPr>
        <w:t xml:space="preserve">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An instructional unit for teaching project management tools aligned with PMBOK</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InSoftware</w:t>
      </w:r>
      <w:proofErr w:type="spellEnd"/>
      <w:r w:rsidRPr="00771B2A">
        <w:rPr>
          <w:color w:val="222222"/>
          <w:highlight w:val="white"/>
          <w:lang w:val="en-US"/>
        </w:rPr>
        <w:t xml:space="preserve"> Engineering Education and Training (CSEET), 2016 IEEE 29th International Conference on 2016 Apr 5 (pp</w:t>
      </w:r>
      <w:r w:rsidRPr="00771B2A">
        <w:rPr>
          <w:color w:val="222222"/>
          <w:sz w:val="26"/>
          <w:szCs w:val="26"/>
          <w:highlight w:val="white"/>
          <w:lang w:val="en-US"/>
        </w:rPr>
        <w:t>.</w:t>
      </w:r>
      <w:r w:rsidRPr="00771B2A">
        <w:rPr>
          <w:color w:val="222222"/>
          <w:highlight w:val="white"/>
          <w:lang w:val="en-US"/>
        </w:rPr>
        <w:t xml:space="preserve"> 46-55)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lastRenderedPageBreak/>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DotProject+: open-source software for project management education</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InSoftware</w:t>
      </w:r>
      <w:proofErr w:type="spellEnd"/>
      <w:r w:rsidRPr="00771B2A">
        <w:rPr>
          <w:color w:val="222222"/>
          <w:highlight w:val="white"/>
          <w:lang w:val="en-US"/>
        </w:rPr>
        <w:t xml:space="preserve"> Engineering Companion (ICSE-C), 2017 IEEE/ACM 39th International Conference on 2017 May 20 (pp</w:t>
      </w:r>
      <w:r w:rsidRPr="00771B2A">
        <w:rPr>
          <w:color w:val="222222"/>
          <w:sz w:val="26"/>
          <w:szCs w:val="26"/>
          <w:highlight w:val="white"/>
          <w:lang w:val="en-US"/>
        </w:rPr>
        <w:t>.</w:t>
      </w:r>
      <w:r w:rsidRPr="00771B2A">
        <w:rPr>
          <w:color w:val="222222"/>
          <w:highlight w:val="white"/>
          <w:lang w:val="en-US"/>
        </w:rPr>
        <w:t xml:space="preserve"> 213-215)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Pr="00771B2A" w:rsidRDefault="001F49E4" w:rsidP="007D2F4B">
      <w:pPr>
        <w:spacing w:line="480" w:lineRule="auto"/>
        <w:rPr>
          <w:color w:val="222222"/>
          <w:sz w:val="26"/>
          <w:szCs w:val="26"/>
          <w:highlight w:val="white"/>
          <w:lang w:val="en-US"/>
        </w:rPr>
      </w:pPr>
      <w:r w:rsidRPr="00E5040A">
        <w:rPr>
          <w:color w:val="222222"/>
          <w:highlight w:val="white"/>
        </w:rPr>
        <w:t xml:space="preserve">GONÇALVES, Rafael Queiroz; WANGENHEIM, Christiane </w:t>
      </w:r>
      <w:proofErr w:type="spellStart"/>
      <w:r w:rsidRPr="00E5040A">
        <w:rPr>
          <w:color w:val="222222"/>
          <w:highlight w:val="white"/>
        </w:rPr>
        <w:t>G</w:t>
      </w:r>
      <w:r w:rsidRPr="00E5040A">
        <w:rPr>
          <w:color w:val="222222"/>
          <w:sz w:val="26"/>
          <w:szCs w:val="26"/>
          <w:highlight w:val="white"/>
        </w:rPr>
        <w:t>.</w:t>
      </w:r>
      <w:r w:rsidRPr="00E5040A">
        <w:rPr>
          <w:color w:val="222222"/>
          <w:highlight w:val="white"/>
        </w:rPr>
        <w:t>von</w:t>
      </w:r>
      <w:proofErr w:type="spellEnd"/>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19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48C307" w14:textId="77777777" w:rsidR="001F49E4" w:rsidRPr="00771B2A" w:rsidRDefault="001F49E4" w:rsidP="007D2F4B">
      <w:pPr>
        <w:spacing w:line="480" w:lineRule="auto"/>
        <w:rPr>
          <w:color w:val="222222"/>
          <w:highlight w:val="white"/>
          <w:lang w:val="en-US"/>
        </w:rPr>
      </w:pPr>
    </w:p>
    <w:p w14:paraId="13F12C6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GOODWIN, K. </w:t>
      </w:r>
      <w:r w:rsidRPr="00771B2A">
        <w:rPr>
          <w:b/>
          <w:color w:val="222222"/>
          <w:highlight w:val="white"/>
          <w:lang w:val="en-US"/>
        </w:rPr>
        <w:t>Getting from Research to Personas: Harnessing the Power of Data</w:t>
      </w:r>
      <w:r w:rsidRPr="00771B2A">
        <w:rPr>
          <w:color w:val="222222"/>
          <w:highlight w:val="white"/>
          <w:lang w:val="en-US"/>
        </w:rPr>
        <w:t>, 2004, http://www.cooper.com/content/insights/newsletters/20 02_11/getting_from_research_to_personas.asp</w:t>
      </w:r>
    </w:p>
    <w:p w14:paraId="1B6ED416" w14:textId="77777777" w:rsidR="001F49E4" w:rsidRPr="00771B2A" w:rsidRDefault="001F49E4" w:rsidP="007D2F4B">
      <w:pPr>
        <w:spacing w:line="480" w:lineRule="auto"/>
        <w:rPr>
          <w:color w:val="222222"/>
          <w:highlight w:val="white"/>
          <w:lang w:val="en-US"/>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lastRenderedPageBreak/>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w:t>
      </w:r>
      <w:proofErr w:type="spellStart"/>
      <w:r w:rsidRPr="00E5040A">
        <w:rPr>
          <w:color w:val="222222"/>
          <w:highlight w:val="white"/>
        </w:rPr>
        <w:t>Gilleanes</w:t>
      </w:r>
      <w:proofErr w:type="spellEnd"/>
      <w:r w:rsidRPr="00E5040A">
        <w:rPr>
          <w:color w:val="222222"/>
          <w:highlight w:val="white"/>
        </w:rPr>
        <w:t xml:space="preserve"> T. A. </w:t>
      </w:r>
      <w:r w:rsidRPr="00E5040A">
        <w:rPr>
          <w:b/>
          <w:color w:val="222222"/>
          <w:highlight w:val="white"/>
        </w:rPr>
        <w:t>UML 2</w:t>
      </w:r>
      <w:r w:rsidRPr="00E5040A">
        <w:rPr>
          <w:color w:val="222222"/>
          <w:highlight w:val="white"/>
        </w:rPr>
        <w:t xml:space="preserve">: uma abordagem prática. 2. Ed. São Paulo: </w:t>
      </w:r>
      <w:proofErr w:type="spellStart"/>
      <w:r w:rsidRPr="00E5040A">
        <w:rPr>
          <w:color w:val="222222"/>
          <w:highlight w:val="white"/>
        </w:rPr>
        <w:t>Novatec</w:t>
      </w:r>
      <w:proofErr w:type="spellEnd"/>
      <w:r w:rsidRPr="00E5040A">
        <w:rPr>
          <w:color w:val="222222"/>
          <w:highlight w:val="white"/>
        </w:rPr>
        <w:t xml:space="preserve"> Editora, 2011</w:t>
      </w:r>
    </w:p>
    <w:p w14:paraId="2D3A295E" w14:textId="77777777" w:rsidR="001E1F62" w:rsidRPr="00BB7CAE" w:rsidRDefault="001E1F62" w:rsidP="007D2F4B">
      <w:pPr>
        <w:spacing w:line="480" w:lineRule="auto"/>
        <w:rPr>
          <w:color w:val="222222"/>
          <w:highlight w:val="white"/>
          <w:lang w:val="en-GB"/>
        </w:rPr>
      </w:pPr>
      <w:r w:rsidRPr="00771B2A">
        <w:rPr>
          <w:color w:val="222222"/>
          <w:highlight w:val="white"/>
          <w:lang w:val="en-US"/>
        </w:rPr>
        <w:t>HASAN, Layla</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Problems on Desktop and Mobile Interfaces of the Moodle Learning Management System (LMS)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BB7CAE">
        <w:rPr>
          <w:color w:val="222222"/>
          <w:highlight w:val="white"/>
          <w:lang w:val="en-GB"/>
        </w:rPr>
        <w:t>Acesso</w:t>
      </w:r>
      <w:proofErr w:type="spellEnd"/>
      <w:r w:rsidRPr="00BB7CAE">
        <w:rPr>
          <w:color w:val="222222"/>
          <w:highlight w:val="white"/>
          <w:lang w:val="en-GB"/>
        </w:rPr>
        <w:t xml:space="preserve"> em: </w:t>
      </w:r>
      <w:proofErr w:type="gramStart"/>
      <w:r w:rsidRPr="00BB7CAE">
        <w:rPr>
          <w:color w:val="222222"/>
          <w:highlight w:val="white"/>
          <w:lang w:val="en-GB"/>
        </w:rPr>
        <w:t>7</w:t>
      </w:r>
      <w:proofErr w:type="gramEnd"/>
      <w:r w:rsidRPr="00BB7CAE">
        <w:rPr>
          <w:color w:val="222222"/>
          <w:highlight w:val="white"/>
          <w:lang w:val="en-GB"/>
        </w:rPr>
        <w:t xml:space="preserve"> mar</w:t>
      </w:r>
      <w:r w:rsidRPr="00BB7CAE">
        <w:rPr>
          <w:color w:val="222222"/>
          <w:sz w:val="26"/>
          <w:szCs w:val="26"/>
          <w:highlight w:val="white"/>
          <w:lang w:val="en-GB"/>
        </w:rPr>
        <w:t>.</w:t>
      </w:r>
      <w:r w:rsidRPr="00BB7CAE">
        <w:rPr>
          <w:color w:val="222222"/>
          <w:highlight w:val="white"/>
          <w:lang w:val="en-GB"/>
        </w:rPr>
        <w:t xml:space="preserve"> 2019</w:t>
      </w:r>
      <w:r w:rsidRPr="00BB7CAE">
        <w:rPr>
          <w:color w:val="222222"/>
          <w:sz w:val="26"/>
          <w:szCs w:val="26"/>
          <w:highlight w:val="white"/>
          <w:lang w:val="en-GB"/>
        </w:rPr>
        <w:t>.</w:t>
      </w:r>
    </w:p>
    <w:p w14:paraId="05CB233E" w14:textId="77777777" w:rsidR="001F49E4" w:rsidRPr="00BB7CAE" w:rsidRDefault="001F49E4" w:rsidP="007D2F4B">
      <w:pPr>
        <w:spacing w:line="480" w:lineRule="auto"/>
        <w:rPr>
          <w:color w:val="222222"/>
          <w:highlight w:val="white"/>
          <w:lang w:val="en-GB"/>
        </w:rPr>
      </w:pPr>
    </w:p>
    <w:p w14:paraId="37DA8F17" w14:textId="77777777" w:rsidR="00ED0C28" w:rsidRPr="00BB7CAE" w:rsidRDefault="00ED0C28" w:rsidP="007D2F4B">
      <w:pPr>
        <w:spacing w:line="480" w:lineRule="auto"/>
        <w:rPr>
          <w:color w:val="222222"/>
          <w:highlight w:val="white"/>
          <w:lang w:val="en-GB"/>
        </w:rPr>
      </w:pPr>
    </w:p>
    <w:p w14:paraId="56B02F29" w14:textId="77777777" w:rsidR="00ED0C28" w:rsidRPr="00BB7CAE" w:rsidRDefault="00ED0C28" w:rsidP="007D2F4B">
      <w:pPr>
        <w:spacing w:line="480" w:lineRule="auto"/>
        <w:rPr>
          <w:color w:val="222222"/>
          <w:highlight w:val="white"/>
          <w:lang w:val="en-GB"/>
        </w:rPr>
      </w:pPr>
    </w:p>
    <w:p w14:paraId="400E0E83" w14:textId="77777777" w:rsidR="00ED0C28" w:rsidRPr="00BB7CAE" w:rsidRDefault="00ED0C28" w:rsidP="007D2F4B">
      <w:pPr>
        <w:spacing w:line="480" w:lineRule="auto"/>
        <w:rPr>
          <w:color w:val="222222"/>
          <w:highlight w:val="white"/>
          <w:lang w:val="en-GB"/>
        </w:rPr>
      </w:pPr>
    </w:p>
    <w:p w14:paraId="764F9087" w14:textId="77777777" w:rsidR="00ED0C28" w:rsidRPr="00BB7CAE" w:rsidRDefault="00ED0C28" w:rsidP="007D2F4B">
      <w:pPr>
        <w:spacing w:line="480" w:lineRule="auto"/>
        <w:rPr>
          <w:color w:val="222222"/>
          <w:highlight w:val="white"/>
          <w:lang w:val="en-GB"/>
        </w:rPr>
      </w:pPr>
    </w:p>
    <w:p w14:paraId="4ED2E20A"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HENRY, Joel e. A quantitative comparison of perfective and corrective software maintenance. </w:t>
      </w:r>
      <w:r w:rsidRPr="00771B2A">
        <w:rPr>
          <w:b/>
          <w:color w:val="222222"/>
          <w:highlight w:val="white"/>
          <w:lang w:val="en-US"/>
        </w:rPr>
        <w:t>Software Maintenance: Research And Practice</w:t>
      </w:r>
      <w:r w:rsidRPr="00771B2A">
        <w:rPr>
          <w:color w:val="222222"/>
          <w:highlight w:val="white"/>
          <w:lang w:val="en-US"/>
        </w:rPr>
        <w:t xml:space="preserve">, Tennessee, v. 9, n. 8, p.281-297, 1997. </w:t>
      </w:r>
      <w:r w:rsidRPr="00BB7CAE">
        <w:rPr>
          <w:color w:val="222222"/>
          <w:highlight w:val="white"/>
        </w:rPr>
        <w:t xml:space="preserve">Disponível em: &lt;https://onlinelibrary.wiley.com/doi/epdf/10.1002/%28SICI%291096-908X%28199709/10%299%3A5%3C281%3A%3AAID-SMR154%3E3.0.CO%3B2-P&gt;. </w:t>
      </w:r>
      <w:proofErr w:type="spellStart"/>
      <w:r w:rsidRPr="00771B2A">
        <w:rPr>
          <w:color w:val="222222"/>
          <w:highlight w:val="white"/>
          <w:lang w:val="en-US"/>
        </w:rPr>
        <w:t>Acesso</w:t>
      </w:r>
      <w:proofErr w:type="spellEnd"/>
      <w:r w:rsidRPr="00771B2A">
        <w:rPr>
          <w:color w:val="222222"/>
          <w:highlight w:val="white"/>
          <w:lang w:val="en-US"/>
        </w:rPr>
        <w:t xml:space="preserve"> em: 12 abr. 2019.</w:t>
      </w:r>
    </w:p>
    <w:p w14:paraId="2B51C0C2" w14:textId="77777777" w:rsidR="001E1F62" w:rsidRPr="00771B2A" w:rsidRDefault="001E1F62" w:rsidP="007D2F4B">
      <w:pPr>
        <w:spacing w:line="480" w:lineRule="auto"/>
        <w:rPr>
          <w:color w:val="222222"/>
          <w:highlight w:val="white"/>
          <w:lang w:val="en-US"/>
        </w:rPr>
      </w:pPr>
    </w:p>
    <w:p w14:paraId="57024F39" w14:textId="77777777" w:rsidR="001E1F62" w:rsidRPr="00E5040A" w:rsidRDefault="001E1F62" w:rsidP="007D2F4B">
      <w:pPr>
        <w:spacing w:line="480" w:lineRule="auto"/>
        <w:rPr>
          <w:color w:val="222222"/>
          <w:highlight w:val="white"/>
        </w:rPr>
      </w:pPr>
      <w:r w:rsidRPr="00771B2A">
        <w:rPr>
          <w:color w:val="222222"/>
          <w:highlight w:val="white"/>
          <w:lang w:val="en-US"/>
        </w:rPr>
        <w:lastRenderedPageBreak/>
        <w:t xml:space="preserve">ISO/IEC/IEEE International Standard for Software Engineering - </w:t>
      </w:r>
      <w:r w:rsidRPr="00771B2A">
        <w:rPr>
          <w:b/>
          <w:color w:val="222222"/>
          <w:highlight w:val="white"/>
          <w:lang w:val="en-US"/>
        </w:rPr>
        <w:t>Software Life Cycle Processes - Maintenance</w:t>
      </w:r>
      <w:r w:rsidRPr="00771B2A">
        <w:rPr>
          <w:color w:val="222222"/>
          <w:highlight w:val="white"/>
          <w:lang w:val="en-US"/>
        </w:rPr>
        <w:t xml:space="preserve">. </w:t>
      </w:r>
      <w:r w:rsidRPr="00E5040A">
        <w:rPr>
          <w:color w:val="222222"/>
          <w:highlight w:val="white"/>
        </w:rPr>
        <w:t>2011. Disponível em &lt;https://ieeexplore.ieee.org/document/1703974&gt;. Acesso em: 22 mai. 2019.</w:t>
      </w:r>
    </w:p>
    <w:p w14:paraId="0EA62CC1" w14:textId="77777777" w:rsidR="001E1F62" w:rsidRPr="00771B2A" w:rsidRDefault="001E1F62" w:rsidP="007D2F4B">
      <w:pPr>
        <w:spacing w:line="480" w:lineRule="auto"/>
        <w:rPr>
          <w:color w:val="222222"/>
          <w:highlight w:val="white"/>
          <w:lang w:val="en-US"/>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w:t>
      </w:r>
      <w:r w:rsidRPr="00771B2A">
        <w:rPr>
          <w:color w:val="222222"/>
          <w:highlight w:val="white"/>
          <w:lang w:val="en-US"/>
        </w:rPr>
        <w:t xml:space="preserve">3. ed. Bookman, 2016. </w:t>
      </w:r>
    </w:p>
    <w:p w14:paraId="1199DEBA" w14:textId="77777777" w:rsidR="001E1F62" w:rsidRPr="00771B2A" w:rsidRDefault="001E1F62" w:rsidP="007D2F4B">
      <w:pPr>
        <w:spacing w:line="480" w:lineRule="auto"/>
        <w:rPr>
          <w:color w:val="222222"/>
          <w:highlight w:val="white"/>
          <w:lang w:val="en-US"/>
        </w:rPr>
      </w:pPr>
    </w:p>
    <w:p w14:paraId="7D98150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ISO/IEC/IEEE. </w:t>
      </w:r>
      <w:r w:rsidRPr="00771B2A">
        <w:rPr>
          <w:b/>
          <w:color w:val="222222"/>
          <w:highlight w:val="white"/>
          <w:lang w:val="en-US"/>
        </w:rPr>
        <w:t>Systems and software engineering — Vocabulary</w:t>
      </w:r>
      <w:r w:rsidRPr="00771B2A">
        <w:rPr>
          <w:color w:val="222222"/>
          <w:highlight w:val="white"/>
          <w:lang w:val="en-US"/>
        </w:rPr>
        <w:t xml:space="preserve">. </w:t>
      </w:r>
      <w:r w:rsidRPr="00E5040A">
        <w:rPr>
          <w:color w:val="222222"/>
          <w:highlight w:val="white"/>
        </w:rPr>
        <w:t xml:space="preserve">2017. Disponível em: &lt;https://www.iso.org/obp/ui/#iso:std:iso-iec-ieee:24765:ed-2:v1:en&gt;. </w:t>
      </w:r>
      <w:proofErr w:type="spellStart"/>
      <w:r w:rsidRPr="00771B2A">
        <w:rPr>
          <w:color w:val="222222"/>
          <w:highlight w:val="white"/>
          <w:lang w:val="en-US"/>
        </w:rPr>
        <w:t>Acesso</w:t>
      </w:r>
      <w:proofErr w:type="spellEnd"/>
      <w:r w:rsidRPr="00771B2A">
        <w:rPr>
          <w:color w:val="222222"/>
          <w:highlight w:val="white"/>
          <w:lang w:val="en-US"/>
        </w:rPr>
        <w:t xml:space="preserve"> em: 11 mar. 2019.</w:t>
      </w:r>
    </w:p>
    <w:p w14:paraId="180FA2EF" w14:textId="77777777" w:rsidR="001E1F62" w:rsidRPr="00771B2A" w:rsidRDefault="001E1F62" w:rsidP="007D2F4B">
      <w:pPr>
        <w:spacing w:line="480" w:lineRule="auto"/>
        <w:rPr>
          <w:color w:val="222222"/>
          <w:highlight w:val="white"/>
          <w:lang w:val="en-US"/>
        </w:rPr>
      </w:pPr>
    </w:p>
    <w:p w14:paraId="6375B26B" w14:textId="77777777" w:rsidR="001E1F62" w:rsidRDefault="001E1F62" w:rsidP="007D2F4B">
      <w:pPr>
        <w:spacing w:line="480" w:lineRule="auto"/>
        <w:rPr>
          <w:color w:val="222222"/>
          <w:highlight w:val="white"/>
        </w:rPr>
      </w:pPr>
      <w:r w:rsidRPr="00771B2A">
        <w:rPr>
          <w:color w:val="222222"/>
          <w:highlight w:val="white"/>
          <w:lang w:val="en-US"/>
        </w:rPr>
        <w:t xml:space="preserve">KITCHENHAM, Barbara. Procedures for Performing Systematic Reviews. </w:t>
      </w:r>
      <w:r w:rsidRPr="00771B2A">
        <w:rPr>
          <w:b/>
          <w:color w:val="222222"/>
          <w:highlight w:val="white"/>
          <w:lang w:val="en-US"/>
        </w:rPr>
        <w:t>Software Engineering Group</w:t>
      </w:r>
      <w:r w:rsidRPr="00771B2A">
        <w:rPr>
          <w:color w:val="222222"/>
          <w:highlight w:val="white"/>
          <w:lang w:val="en-US"/>
        </w:rPr>
        <w:t xml:space="preserve">, </w:t>
      </w:r>
      <w:proofErr w:type="spellStart"/>
      <w:r w:rsidRPr="00771B2A">
        <w:rPr>
          <w:color w:val="222222"/>
          <w:highlight w:val="white"/>
          <w:lang w:val="en-US"/>
        </w:rPr>
        <w:t>Keele</w:t>
      </w:r>
      <w:proofErr w:type="spellEnd"/>
      <w:r w:rsidRPr="00771B2A">
        <w:rPr>
          <w:color w:val="222222"/>
          <w:highlight w:val="white"/>
          <w:lang w:val="en-US"/>
        </w:rPr>
        <w:t xml:space="preserve">, Staffs, v. </w:t>
      </w:r>
      <w:proofErr w:type="gramStart"/>
      <w:r w:rsidRPr="00771B2A">
        <w:rPr>
          <w:color w:val="222222"/>
          <w:highlight w:val="white"/>
          <w:lang w:val="en-US"/>
        </w:rPr>
        <w:t>1</w:t>
      </w:r>
      <w:proofErr w:type="gramEnd"/>
      <w:r w:rsidRPr="00771B2A">
        <w:rPr>
          <w:color w:val="222222"/>
          <w:highlight w:val="white"/>
          <w:lang w:val="en-US"/>
        </w:rPr>
        <w:t xml:space="preserve">, n. 1, p.1-28, </w:t>
      </w:r>
      <w:proofErr w:type="spellStart"/>
      <w:r w:rsidRPr="00771B2A">
        <w:rPr>
          <w:color w:val="222222"/>
          <w:highlight w:val="white"/>
          <w:lang w:val="en-US"/>
        </w:rPr>
        <w:t>jul.</w:t>
      </w:r>
      <w:proofErr w:type="spellEnd"/>
      <w:r w:rsidRPr="00771B2A">
        <w:rPr>
          <w:color w:val="222222"/>
          <w:highlight w:val="white"/>
          <w:lang w:val="en-US"/>
        </w:rPr>
        <w:t xml:space="preserve"> 2004. </w:t>
      </w:r>
      <w:r>
        <w:rPr>
          <w:color w:val="222222"/>
          <w:highlight w:val="white"/>
        </w:rPr>
        <w:t>Disponível em: &lt;http://www.it.hiof.no/~haraldh/misc/2016-08-22-smat/Kitchenham-Systematic-Review-2004.pdf&gt;. Acesso em: 20 ago. 2019.</w:t>
      </w:r>
    </w:p>
    <w:p w14:paraId="354A95ED" w14:textId="77777777" w:rsidR="001E1F62" w:rsidRDefault="001E1F62" w:rsidP="007D2F4B">
      <w:pPr>
        <w:spacing w:line="480" w:lineRule="auto"/>
        <w:rPr>
          <w:color w:val="222222"/>
          <w:highlight w:val="white"/>
        </w:rPr>
      </w:pPr>
    </w:p>
    <w:p w14:paraId="65687C2F" w14:textId="77777777" w:rsidR="00ED0C28" w:rsidRDefault="00ED0C28" w:rsidP="007D2F4B">
      <w:pPr>
        <w:spacing w:line="480" w:lineRule="auto"/>
        <w:rPr>
          <w:color w:val="222222"/>
          <w:highlight w:val="white"/>
        </w:rPr>
      </w:pPr>
    </w:p>
    <w:p w14:paraId="4DED61AC" w14:textId="77777777" w:rsidR="001E1F62" w:rsidRDefault="001E1F62" w:rsidP="007D2F4B">
      <w:pPr>
        <w:spacing w:line="480" w:lineRule="auto"/>
        <w:rPr>
          <w:color w:val="222222"/>
          <w:sz w:val="26"/>
          <w:szCs w:val="26"/>
          <w:highlight w:val="white"/>
        </w:rPr>
      </w:pPr>
      <w:r w:rsidRPr="00E5040A">
        <w:rPr>
          <w:color w:val="222222"/>
          <w:highlight w:val="white"/>
        </w:rPr>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sidRPr="00771B2A">
        <w:rPr>
          <w:color w:val="222222"/>
          <w:highlight w:val="white"/>
          <w:lang w:val="en-US"/>
        </w:rPr>
        <w:t>Support of Project Management Methods by Project Management Information System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 xml:space="preserve">Procedia - Social </w:t>
      </w:r>
      <w:proofErr w:type="gramStart"/>
      <w:r w:rsidRPr="00771B2A">
        <w:rPr>
          <w:b/>
          <w:color w:val="222222"/>
          <w:highlight w:val="white"/>
          <w:lang w:val="en-US"/>
        </w:rPr>
        <w:t>And</w:t>
      </w:r>
      <w:proofErr w:type="gramEnd"/>
      <w:r w:rsidRPr="00771B2A">
        <w:rPr>
          <w:b/>
          <w:color w:val="222222"/>
          <w:highlight w:val="white"/>
          <w:lang w:val="en-US"/>
        </w:rPr>
        <w:t xml:space="preserve"> Behavioral Sciences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Pardubice, p</w:t>
      </w:r>
      <w:r w:rsidRPr="00771B2A">
        <w:rPr>
          <w:color w:val="222222"/>
          <w:sz w:val="26"/>
          <w:szCs w:val="26"/>
          <w:highlight w:val="white"/>
          <w:lang w:val="en-US"/>
        </w:rPr>
        <w:t>.</w:t>
      </w:r>
      <w:r w:rsidRPr="00771B2A">
        <w:rPr>
          <w:color w:val="222222"/>
          <w:highlight w:val="white"/>
          <w:lang w:val="en-US"/>
        </w:rPr>
        <w:t xml:space="preserve"> 96-104</w:t>
      </w:r>
      <w:r w:rsidRPr="00771B2A">
        <w:rPr>
          <w:color w:val="222222"/>
          <w:sz w:val="26"/>
          <w:szCs w:val="26"/>
          <w:highlight w:val="white"/>
          <w:lang w:val="en-US"/>
        </w:rPr>
        <w:t>.</w:t>
      </w:r>
      <w:r w:rsidRPr="00771B2A">
        <w:rPr>
          <w:color w:val="222222"/>
          <w:highlight w:val="white"/>
          <w:lang w:val="en-US"/>
        </w:rPr>
        <w:t xml:space="preserve"> </w:t>
      </w:r>
      <w:proofErr w:type="gramStart"/>
      <w:r w:rsidRPr="00771B2A">
        <w:rPr>
          <w:color w:val="222222"/>
          <w:highlight w:val="white"/>
          <w:lang w:val="en-US"/>
        </w:rPr>
        <w:t>dez</w:t>
      </w:r>
      <w:proofErr w:type="gramEnd"/>
      <w:r w:rsidRPr="00771B2A">
        <w:rPr>
          <w:color w:val="222222"/>
          <w:sz w:val="26"/>
          <w:szCs w:val="26"/>
          <w:highlight w:val="white"/>
          <w:lang w:val="en-US"/>
        </w:rPr>
        <w:t>.</w:t>
      </w:r>
      <w:r w:rsidRPr="00771B2A">
        <w:rPr>
          <w:color w:val="222222"/>
          <w:highlight w:val="white"/>
          <w:lang w:val="en-US"/>
        </w:rPr>
        <w:t xml:space="preserve"> 2015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lastRenderedPageBreak/>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w:t>
      </w:r>
      <w:proofErr w:type="spellStart"/>
      <w:r w:rsidRPr="00E5040A">
        <w:t>DIsponível</w:t>
      </w:r>
      <w:proofErr w:type="spellEnd"/>
      <w:r w:rsidRPr="00E5040A">
        <w:t xml:space="preserve">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771B2A">
        <w:rPr>
          <w:color w:val="222222"/>
          <w:highlight w:val="white"/>
          <w:lang w:val="en-US"/>
        </w:rPr>
        <w:t>LAVIE, Talia; TRACTINSKY, Noam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Assessing dimensions of perceived visual aesthetics of web sites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Pr="00771B2A" w:rsidRDefault="001E1F62" w:rsidP="007D2F4B">
      <w:pPr>
        <w:spacing w:line="480" w:lineRule="auto"/>
        <w:rPr>
          <w:color w:val="222222"/>
          <w:highlight w:val="white"/>
          <w:lang w:val="en-US"/>
        </w:rPr>
      </w:pPr>
      <w:r>
        <w:rPr>
          <w:color w:val="222222"/>
          <w:highlight w:val="white"/>
        </w:rPr>
        <w:t xml:space="preserve">LESYUK, Andriy. </w:t>
      </w:r>
      <w:proofErr w:type="spellStart"/>
      <w:r>
        <w:rPr>
          <w:b/>
          <w:color w:val="222222"/>
          <w:highlight w:val="white"/>
        </w:rPr>
        <w:t>Mastering</w:t>
      </w:r>
      <w:proofErr w:type="spellEnd"/>
      <w:r>
        <w:rPr>
          <w:b/>
          <w:color w:val="222222"/>
          <w:highlight w:val="white"/>
        </w:rPr>
        <w:t xml:space="preserve"> Redmine. </w:t>
      </w:r>
      <w:r>
        <w:rPr>
          <w:color w:val="222222"/>
          <w:highlight w:val="white"/>
        </w:rPr>
        <w:t xml:space="preserve">2. ed. </w:t>
      </w:r>
      <w:r w:rsidRPr="00E5040A">
        <w:rPr>
          <w:color w:val="222222"/>
          <w:highlight w:val="white"/>
        </w:rPr>
        <w:t xml:space="preserve">Mumbai: </w:t>
      </w:r>
      <w:proofErr w:type="spellStart"/>
      <w:r w:rsidRPr="00E5040A">
        <w:rPr>
          <w:color w:val="222222"/>
          <w:highlight w:val="white"/>
        </w:rPr>
        <w:t>Packt</w:t>
      </w:r>
      <w:proofErr w:type="spellEnd"/>
      <w:r w:rsidRPr="00E5040A">
        <w:rPr>
          <w:color w:val="222222"/>
          <w:highlight w:val="white"/>
        </w:rPr>
        <w:t xml:space="preserve">, 2016. 345 p. Disponível em: &lt;https://wiki.revamp-it.ch/images/b/bc/MASTERING_REDMINE.pdf&gt;. </w:t>
      </w:r>
      <w:proofErr w:type="spellStart"/>
      <w:r w:rsidRPr="00771B2A">
        <w:rPr>
          <w:color w:val="222222"/>
          <w:highlight w:val="white"/>
          <w:lang w:val="en-US"/>
        </w:rPr>
        <w:t>Acesso</w:t>
      </w:r>
      <w:proofErr w:type="spellEnd"/>
      <w:r w:rsidRPr="00771B2A">
        <w:rPr>
          <w:color w:val="222222"/>
          <w:highlight w:val="white"/>
          <w:lang w:val="en-US"/>
        </w:rPr>
        <w:t xml:space="preserve"> em: 22 ago. 2019.</w:t>
      </w:r>
    </w:p>
    <w:p w14:paraId="153F5B4E" w14:textId="77777777" w:rsidR="001E1F62" w:rsidRPr="00771B2A" w:rsidRDefault="001E1F62" w:rsidP="007D2F4B">
      <w:pPr>
        <w:spacing w:line="480" w:lineRule="auto"/>
        <w:rPr>
          <w:color w:val="222222"/>
          <w:highlight w:val="white"/>
          <w:lang w:val="en-US"/>
        </w:rPr>
      </w:pPr>
    </w:p>
    <w:p w14:paraId="3A9E6B2B"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LEWIS J.R., SAURO J. </w:t>
      </w:r>
      <w:r w:rsidRPr="00771B2A">
        <w:rPr>
          <w:b/>
          <w:color w:val="222222"/>
          <w:highlight w:val="white"/>
          <w:lang w:val="en-US"/>
        </w:rPr>
        <w:t>The Factor Structure of the System Usability Scale</w:t>
      </w:r>
      <w:r w:rsidRPr="00771B2A">
        <w:rPr>
          <w:color w:val="222222"/>
          <w:highlight w:val="white"/>
          <w:lang w:val="en-US"/>
        </w:rPr>
        <w:t xml:space="preserve">, 2009. </w:t>
      </w:r>
      <w:proofErr w:type="spellStart"/>
      <w:r w:rsidRPr="00771B2A">
        <w:rPr>
          <w:color w:val="222222"/>
          <w:highlight w:val="white"/>
          <w:lang w:val="en-US"/>
        </w:rPr>
        <w:t>Kurosu</w:t>
      </w:r>
      <w:proofErr w:type="spellEnd"/>
      <w:r w:rsidRPr="00771B2A">
        <w:rPr>
          <w:color w:val="222222"/>
          <w:highlight w:val="white"/>
          <w:lang w:val="en-US"/>
        </w:rPr>
        <w:t xml:space="preserve"> M. (</w:t>
      </w:r>
      <w:proofErr w:type="gramStart"/>
      <w:r w:rsidRPr="00771B2A">
        <w:rPr>
          <w:color w:val="222222"/>
          <w:highlight w:val="white"/>
          <w:lang w:val="en-US"/>
        </w:rPr>
        <w:t>eds</w:t>
      </w:r>
      <w:proofErr w:type="gramEnd"/>
      <w:r w:rsidRPr="00771B2A">
        <w:rPr>
          <w:color w:val="222222"/>
          <w:highlight w:val="white"/>
          <w:lang w:val="en-US"/>
        </w:rPr>
        <w:t>) Human Centered Design. HCD 2009. Lecture Notes in Computer Science, vol 5619. Springer, Berlin, Heidelberg</w:t>
      </w:r>
    </w:p>
    <w:p w14:paraId="3D2444F7" w14:textId="77777777" w:rsidR="00ED0C28" w:rsidRPr="00771B2A" w:rsidRDefault="00ED0C28" w:rsidP="007D2F4B">
      <w:pPr>
        <w:spacing w:line="480" w:lineRule="auto"/>
        <w:rPr>
          <w:color w:val="222222"/>
          <w:highlight w:val="white"/>
          <w:lang w:val="en-US"/>
        </w:rPr>
      </w:pPr>
    </w:p>
    <w:p w14:paraId="2022115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MANOLE, </w:t>
      </w:r>
      <w:proofErr w:type="spellStart"/>
      <w:r w:rsidRPr="00771B2A">
        <w:rPr>
          <w:color w:val="222222"/>
          <w:highlight w:val="white"/>
          <w:lang w:val="en-US"/>
        </w:rPr>
        <w:t>Mădalina</w:t>
      </w:r>
      <w:proofErr w:type="spellEnd"/>
      <w:r w:rsidRPr="00771B2A">
        <w:rPr>
          <w:color w:val="222222"/>
          <w:highlight w:val="white"/>
          <w:lang w:val="en-US"/>
        </w:rPr>
        <w:t>; AVRAMESCU, Mihai-</w:t>
      </w:r>
      <w:proofErr w:type="spellStart"/>
      <w:r w:rsidRPr="00771B2A">
        <w:rPr>
          <w:color w:val="222222"/>
          <w:highlight w:val="white"/>
          <w:lang w:val="en-US"/>
        </w:rPr>
        <w:t>Șerban</w:t>
      </w:r>
      <w:proofErr w:type="spellEnd"/>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 Comparative Analysis of Agile Project Management Tools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 xml:space="preserve">Disponível em: </w:t>
      </w:r>
      <w:r w:rsidRPr="00E5040A">
        <w:rPr>
          <w:color w:val="222222"/>
          <w:highlight w:val="white"/>
        </w:rPr>
        <w:lastRenderedPageBreak/>
        <w:t>&lt;http://www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02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563E458B" w14:textId="77777777" w:rsidR="001E1F62" w:rsidRPr="00771B2A" w:rsidRDefault="001E1F62" w:rsidP="007D2F4B">
      <w:pPr>
        <w:spacing w:line="480" w:lineRule="auto"/>
        <w:rPr>
          <w:lang w:val="en-US"/>
        </w:rPr>
      </w:pPr>
    </w:p>
    <w:p w14:paraId="7EFE571B" w14:textId="77777777" w:rsidR="001E1F62" w:rsidRPr="00771B2A" w:rsidRDefault="001E1F62" w:rsidP="007D2F4B">
      <w:pPr>
        <w:spacing w:line="480" w:lineRule="auto"/>
        <w:rPr>
          <w:color w:val="222222"/>
          <w:sz w:val="26"/>
          <w:szCs w:val="26"/>
          <w:highlight w:val="white"/>
          <w:lang w:val="en-US"/>
        </w:rPr>
      </w:pPr>
      <w:r w:rsidRPr="00771B2A">
        <w:rPr>
          <w:color w:val="222222"/>
          <w:highlight w:val="white"/>
          <w:lang w:val="en-US"/>
        </w:rPr>
        <w:t>MARTIN, Santiago L</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Overhaul Facility Planning and Control Tool Selection and Implementation Analysis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2016</w:t>
      </w:r>
      <w:r w:rsidRPr="00771B2A">
        <w:rPr>
          <w:color w:val="222222"/>
          <w:sz w:val="26"/>
          <w:szCs w:val="26"/>
          <w:highlight w:val="white"/>
          <w:lang w:val="en-US"/>
        </w:rPr>
        <w:t>.</w:t>
      </w:r>
      <w:r w:rsidRPr="00771B2A">
        <w:rPr>
          <w:color w:val="222222"/>
          <w:highlight w:val="white"/>
          <w:lang w:val="en-US"/>
        </w:rPr>
        <w:t xml:space="preserve"> 101 f</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Tese</w:t>
      </w:r>
      <w:proofErr w:type="spellEnd"/>
      <w:r w:rsidRPr="00771B2A">
        <w:rPr>
          <w:color w:val="222222"/>
          <w:highlight w:val="white"/>
          <w:lang w:val="en-US"/>
        </w:rPr>
        <w:t xml:space="preserve"> (</w:t>
      </w:r>
      <w:proofErr w:type="spellStart"/>
      <w:r w:rsidRPr="00771B2A">
        <w:rPr>
          <w:color w:val="222222"/>
          <w:highlight w:val="white"/>
          <w:lang w:val="en-US"/>
        </w:rPr>
        <w:t>Doutorado</w:t>
      </w:r>
      <w:proofErr w:type="spellEnd"/>
      <w:r w:rsidRPr="00771B2A">
        <w:rPr>
          <w:color w:val="222222"/>
          <w:highlight w:val="white"/>
          <w:lang w:val="en-US"/>
        </w:rPr>
        <w:t xml:space="preserve">) - </w:t>
      </w:r>
      <w:proofErr w:type="spellStart"/>
      <w:r w:rsidRPr="00771B2A">
        <w:rPr>
          <w:color w:val="222222"/>
          <w:highlight w:val="white"/>
          <w:lang w:val="en-US"/>
        </w:rPr>
        <w:t>Curso</w:t>
      </w:r>
      <w:proofErr w:type="spellEnd"/>
      <w:r w:rsidRPr="00771B2A">
        <w:rPr>
          <w:color w:val="222222"/>
          <w:highlight w:val="white"/>
          <w:lang w:val="en-US"/>
        </w:rPr>
        <w:t xml:space="preserve"> de Air Force, Department Of The Air Force Air University, Air Force Institute Of Technology, Ohio, 2016</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A6F7BF" w14:textId="77777777" w:rsidR="001E1F62" w:rsidRPr="00771B2A" w:rsidRDefault="001E1F62" w:rsidP="007D2F4B">
      <w:pPr>
        <w:spacing w:line="480" w:lineRule="auto"/>
        <w:rPr>
          <w:color w:val="222222"/>
          <w:sz w:val="26"/>
          <w:szCs w:val="26"/>
          <w:highlight w:val="white"/>
          <w:lang w:val="en-US"/>
        </w:rPr>
      </w:pPr>
    </w:p>
    <w:p w14:paraId="397B4037" w14:textId="7470FBB3" w:rsidR="001E1F62" w:rsidRPr="00ED0C28" w:rsidRDefault="001E1F62" w:rsidP="007D2F4B">
      <w:pPr>
        <w:spacing w:line="480" w:lineRule="auto"/>
        <w:rPr>
          <w:color w:val="222222"/>
          <w:highlight w:val="white"/>
        </w:rPr>
      </w:pPr>
      <w:r w:rsidRPr="00771B2A">
        <w:rPr>
          <w:color w:val="222222"/>
          <w:highlight w:val="white"/>
          <w:lang w:val="en-US"/>
        </w:rPr>
        <w:t xml:space="preserve">MBIPOM, Grace. Good visual aesthetics equals good web accessibility. </w:t>
      </w:r>
      <w:proofErr w:type="spellStart"/>
      <w:r w:rsidRPr="00771B2A">
        <w:rPr>
          <w:b/>
          <w:color w:val="222222"/>
          <w:highlight w:val="white"/>
          <w:lang w:val="en-US"/>
        </w:rPr>
        <w:t>Acm</w:t>
      </w:r>
      <w:proofErr w:type="spellEnd"/>
      <w:r w:rsidRPr="00771B2A">
        <w:rPr>
          <w:b/>
          <w:color w:val="222222"/>
          <w:highlight w:val="white"/>
          <w:lang w:val="en-US"/>
        </w:rPr>
        <w:t xml:space="preserve"> </w:t>
      </w:r>
      <w:proofErr w:type="spellStart"/>
      <w:r w:rsidRPr="00771B2A">
        <w:rPr>
          <w:b/>
          <w:color w:val="222222"/>
          <w:highlight w:val="white"/>
          <w:lang w:val="en-US"/>
        </w:rPr>
        <w:t>Sigaccess</w:t>
      </w:r>
      <w:proofErr w:type="spellEnd"/>
      <w:r w:rsidRPr="00771B2A">
        <w:rPr>
          <w:b/>
          <w:color w:val="222222"/>
          <w:highlight w:val="white"/>
          <w:lang w:val="en-US"/>
        </w:rPr>
        <w:t xml:space="preserve"> Accessibility </w:t>
      </w:r>
      <w:proofErr w:type="gramStart"/>
      <w:r w:rsidRPr="00771B2A">
        <w:rPr>
          <w:b/>
          <w:color w:val="222222"/>
          <w:highlight w:val="white"/>
          <w:lang w:val="en-US"/>
        </w:rPr>
        <w:t>And</w:t>
      </w:r>
      <w:proofErr w:type="gramEnd"/>
      <w:r w:rsidRPr="00771B2A">
        <w:rPr>
          <w:b/>
          <w:color w:val="222222"/>
          <w:highlight w:val="white"/>
          <w:lang w:val="en-US"/>
        </w:rPr>
        <w:t xml:space="preserve"> Computing</w:t>
      </w:r>
      <w:r w:rsidRPr="00771B2A">
        <w:rPr>
          <w:color w:val="222222"/>
          <w:highlight w:val="white"/>
          <w:lang w:val="en-US"/>
        </w:rPr>
        <w:t xml:space="preserve">, Nova </w:t>
      </w:r>
      <w:proofErr w:type="spellStart"/>
      <w:r w:rsidRPr="00771B2A">
        <w:rPr>
          <w:color w:val="222222"/>
          <w:highlight w:val="white"/>
          <w:lang w:val="en-US"/>
        </w:rPr>
        <w:t>Iorque</w:t>
      </w:r>
      <w:proofErr w:type="spellEnd"/>
      <w:r w:rsidRPr="00771B2A">
        <w:rPr>
          <w:color w:val="222222"/>
          <w:highlight w:val="white"/>
          <w:lang w:val="en-US"/>
        </w:rPr>
        <w:t xml:space="preserve">, n. 93, p.75-83, 1 </w:t>
      </w:r>
      <w:proofErr w:type="spellStart"/>
      <w:r w:rsidRPr="00771B2A">
        <w:rPr>
          <w:color w:val="222222"/>
          <w:highlight w:val="white"/>
          <w:lang w:val="en-US"/>
        </w:rPr>
        <w:t>jan.</w:t>
      </w:r>
      <w:proofErr w:type="spellEnd"/>
      <w:r w:rsidRPr="00771B2A">
        <w:rPr>
          <w:color w:val="222222"/>
          <w:highlight w:val="white"/>
          <w:lang w:val="en-US"/>
        </w:rPr>
        <w:t xml:space="preserve"> 2009. Associatio</w:t>
      </w:r>
      <w:r w:rsidR="00ED0C28" w:rsidRPr="00771B2A">
        <w:rPr>
          <w:color w:val="222222"/>
          <w:highlight w:val="white"/>
          <w:lang w:val="en-US"/>
        </w:rPr>
        <w:t>n for Computing Machinery (ACM)</w:t>
      </w:r>
      <w:r w:rsidRPr="00771B2A">
        <w:rPr>
          <w:color w:val="222222"/>
          <w:highlight w:val="white"/>
          <w:lang w:val="en-US"/>
        </w:rPr>
        <w:t xml:space="preserve">. </w:t>
      </w:r>
      <w:r w:rsidRPr="00BB7CAE">
        <w:rPr>
          <w:color w:val="222222"/>
          <w:highlight w:val="white"/>
        </w:rPr>
        <w:t xml:space="preserve">Disponível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t xml:space="preserve">MDN Web </w:t>
      </w:r>
      <w:proofErr w:type="spellStart"/>
      <w:r w:rsidRPr="00E5040A">
        <w:rPr>
          <w:b/>
          <w:color w:val="212121"/>
          <w:highlight w:val="white"/>
        </w:rPr>
        <w:t>Docs</w:t>
      </w:r>
      <w:proofErr w:type="spellEnd"/>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 xml:space="preserve">3° edição. Rio de Janeiro: </w:t>
      </w:r>
      <w:proofErr w:type="spellStart"/>
      <w:r>
        <w:rPr>
          <w:color w:val="222222"/>
          <w:highlight w:val="white"/>
        </w:rPr>
        <w:t>Brasport</w:t>
      </w:r>
      <w:proofErr w:type="spellEnd"/>
      <w:r>
        <w:rPr>
          <w:color w:val="222222"/>
          <w:highlight w:val="white"/>
        </w:rPr>
        <w: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1E1F62">
        <w:rPr>
          <w:color w:val="222222"/>
          <w:highlight w:val="white"/>
        </w:rPr>
        <w:t>MINOVI</w:t>
      </w:r>
      <w:r w:rsidRPr="001E1F62">
        <w:rPr>
          <w:rStyle w:val="nfase"/>
          <w:bCs/>
          <w:i w:val="0"/>
          <w:iCs w:val="0"/>
          <w:color w:val="6A6A6A"/>
          <w:shd w:val="clear" w:color="auto" w:fill="FFFFFF"/>
        </w:rPr>
        <w:t>Ć</w:t>
      </w:r>
      <w:r>
        <w:rPr>
          <w:color w:val="222222"/>
          <w:highlight w:val="white"/>
        </w:rPr>
        <w:t>, M</w:t>
      </w:r>
      <w:r>
        <w:rPr>
          <w:color w:val="222222"/>
          <w:sz w:val="26"/>
          <w:szCs w:val="26"/>
          <w:highlight w:val="white"/>
        </w:rPr>
        <w:t>.</w:t>
      </w:r>
      <w:r>
        <w:rPr>
          <w:color w:val="222222"/>
          <w:highlight w:val="white"/>
        </w:rPr>
        <w:t xml:space="preserve">, </w:t>
      </w:r>
      <w:proofErr w:type="spellStart"/>
      <w:r>
        <w:rPr>
          <w:color w:val="222222"/>
          <w:highlight w:val="white"/>
        </w:rPr>
        <w:t>Štavljanin</w:t>
      </w:r>
      <w:proofErr w:type="spellEnd"/>
      <w:r>
        <w:rPr>
          <w:color w:val="222222"/>
          <w:highlight w:val="white"/>
        </w:rPr>
        <w:t>, V</w:t>
      </w:r>
      <w:r>
        <w:rPr>
          <w:color w:val="222222"/>
          <w:sz w:val="26"/>
          <w:szCs w:val="26"/>
          <w:highlight w:val="white"/>
        </w:rPr>
        <w:t>.</w:t>
      </w:r>
      <w:r>
        <w:rPr>
          <w:color w:val="222222"/>
          <w:highlight w:val="white"/>
        </w:rPr>
        <w:t xml:space="preserve">, </w:t>
      </w:r>
      <w:proofErr w:type="spellStart"/>
      <w:r>
        <w:rPr>
          <w:color w:val="222222"/>
          <w:highlight w:val="white"/>
        </w:rPr>
        <w:t>Milovanović</w:t>
      </w:r>
      <w:proofErr w:type="spellEnd"/>
      <w:r>
        <w:rPr>
          <w:color w:val="222222"/>
          <w:highlight w:val="white"/>
        </w:rPr>
        <w:t>, M</w:t>
      </w:r>
      <w:r>
        <w:rPr>
          <w:color w:val="222222"/>
          <w:sz w:val="26"/>
          <w:szCs w:val="26"/>
          <w:highlight w:val="white"/>
        </w:rPr>
        <w:t>.</w:t>
      </w:r>
      <w:r>
        <w:rPr>
          <w:color w:val="222222"/>
          <w:highlight w:val="white"/>
        </w:rPr>
        <w:t xml:space="preserve"> </w:t>
      </w:r>
      <w:proofErr w:type="spellStart"/>
      <w:r>
        <w:rPr>
          <w:color w:val="222222"/>
          <w:highlight w:val="white"/>
        </w:rPr>
        <w:t>and</w:t>
      </w:r>
      <w:proofErr w:type="spellEnd"/>
      <w:r>
        <w:rPr>
          <w:color w:val="222222"/>
          <w:highlight w:val="white"/>
        </w:rPr>
        <w:t xml:space="preserve"> </w:t>
      </w:r>
      <w:proofErr w:type="spellStart"/>
      <w:r>
        <w:rPr>
          <w:color w:val="222222"/>
          <w:highlight w:val="white"/>
        </w:rPr>
        <w:t>Starčević</w:t>
      </w:r>
      <w:proofErr w:type="spellEnd"/>
      <w:r>
        <w:rPr>
          <w:color w:val="222222"/>
          <w:highlight w:val="white"/>
        </w:rPr>
        <w:t xml:space="preserve">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sidRPr="00771B2A">
        <w:rPr>
          <w:b/>
          <w:color w:val="222222"/>
          <w:highlight w:val="white"/>
          <w:lang w:val="en-US"/>
        </w:rPr>
        <w:t xml:space="preserve">Usability issues of e-Learning systems: </w:t>
      </w:r>
      <w:proofErr w:type="gramStart"/>
      <w:r w:rsidRPr="00771B2A">
        <w:rPr>
          <w:b/>
          <w:color w:val="222222"/>
          <w:highlight w:val="white"/>
          <w:lang w:val="en-US"/>
        </w:rPr>
        <w:t>case-study</w:t>
      </w:r>
      <w:proofErr w:type="gramEnd"/>
      <w:r w:rsidRPr="00771B2A">
        <w:rPr>
          <w:b/>
          <w:color w:val="222222"/>
          <w:highlight w:val="white"/>
          <w:lang w:val="en-US"/>
        </w:rPr>
        <w:t xml:space="preserve"> for Moodle learning management system</w:t>
      </w:r>
      <w:r w:rsidRPr="00771B2A">
        <w:rPr>
          <w:color w:val="222222"/>
          <w:sz w:val="26"/>
          <w:szCs w:val="26"/>
          <w:highlight w:val="white"/>
          <w:lang w:val="en-US"/>
        </w:rPr>
        <w:t>.</w:t>
      </w:r>
      <w:r w:rsidRPr="00771B2A">
        <w:rPr>
          <w:color w:val="222222"/>
          <w:highlight w:val="white"/>
          <w:lang w:val="en-US"/>
        </w:rPr>
        <w:t xml:space="preserve"> In R</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Meersman</w:t>
      </w:r>
      <w:proofErr w:type="spellEnd"/>
      <w:r w:rsidRPr="00771B2A">
        <w:rPr>
          <w:color w:val="222222"/>
          <w:highlight w:val="white"/>
          <w:lang w:val="en-US"/>
        </w:rPr>
        <w:t>, Z</w:t>
      </w:r>
      <w:r w:rsidRPr="00771B2A">
        <w:rPr>
          <w:color w:val="222222"/>
          <w:sz w:val="26"/>
          <w:szCs w:val="26"/>
          <w:highlight w:val="white"/>
          <w:lang w:val="en-US"/>
        </w:rPr>
        <w:t>.</w:t>
      </w:r>
      <w:r w:rsidRPr="00771B2A">
        <w:rPr>
          <w:color w:val="222222"/>
          <w:highlight w:val="white"/>
          <w:lang w:val="en-US"/>
        </w:rPr>
        <w:t xml:space="preserve"> Tari, and P</w:t>
      </w:r>
      <w:r w:rsidRPr="00771B2A">
        <w:rPr>
          <w:color w:val="222222"/>
          <w:sz w:val="26"/>
          <w:szCs w:val="26"/>
          <w:highlight w:val="white"/>
          <w:lang w:val="en-US"/>
        </w:rPr>
        <w:t>.</w:t>
      </w:r>
      <w:r w:rsidRPr="00771B2A">
        <w:rPr>
          <w:color w:val="222222"/>
          <w:highlight w:val="white"/>
          <w:lang w:val="en-US"/>
        </w:rPr>
        <w:t xml:space="preserve"> Herrero (Eds</w:t>
      </w:r>
      <w:r w:rsidRPr="00771B2A">
        <w:rPr>
          <w:color w:val="222222"/>
          <w:sz w:val="26"/>
          <w:szCs w:val="26"/>
          <w:highlight w:val="white"/>
          <w:lang w:val="en-US"/>
        </w:rPr>
        <w:t>.</w:t>
      </w:r>
      <w:r w:rsidRPr="00771B2A">
        <w:rPr>
          <w:color w:val="222222"/>
          <w:highlight w:val="white"/>
          <w:lang w:val="en-US"/>
        </w:rPr>
        <w:t>): OTM 2008 Workshops, LNCS 5333, 561–570, 2008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Springer-</w:t>
      </w:r>
      <w:proofErr w:type="spellStart"/>
      <w:r w:rsidRPr="00E5040A">
        <w:rPr>
          <w:color w:val="222222"/>
          <w:highlight w:val="white"/>
        </w:rPr>
        <w:t>Verlag</w:t>
      </w:r>
      <w:proofErr w:type="spellEnd"/>
      <w:r w:rsidRPr="00E5040A">
        <w:rPr>
          <w:color w:val="222222"/>
          <w:highlight w:val="white"/>
        </w:rPr>
        <w:t xml:space="preserve">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771B2A" w:rsidRDefault="001E1F62" w:rsidP="007D2F4B">
      <w:pPr>
        <w:spacing w:line="480" w:lineRule="auto"/>
        <w:rPr>
          <w:sz w:val="26"/>
          <w:szCs w:val="26"/>
          <w:lang w:val="en-US"/>
        </w:rPr>
      </w:pPr>
      <w:r w:rsidRPr="001F49E4">
        <w:rPr>
          <w:rFonts w:eastAsia="Roboto"/>
          <w:color w:val="222222"/>
          <w:highlight w:val="white"/>
        </w:rPr>
        <w:t xml:space="preserve">MONTEIRO, Carlos Bandeira de Mello; ALMEIDA JUNIOR, Álvaro Dantas de; WAJNZSTEJN, Rubens. </w:t>
      </w:r>
      <w:r w:rsidRPr="00771B2A">
        <w:rPr>
          <w:rFonts w:eastAsia="Roboto"/>
          <w:b/>
          <w:color w:val="222222"/>
          <w:highlight w:val="white"/>
          <w:lang w:val="en-US"/>
        </w:rPr>
        <w:t>PROJECT MANAGEMENT IN HEALTH AND MEDICAL RESEARCH</w:t>
      </w:r>
      <w:r w:rsidRPr="00771B2A">
        <w:rPr>
          <w:rFonts w:eastAsia="Roboto"/>
          <w:color w:val="222222"/>
          <w:highlight w:val="white"/>
          <w:lang w:val="en-US"/>
        </w:rPr>
        <w:t xml:space="preserve">. Journal </w:t>
      </w:r>
      <w:proofErr w:type="gramStart"/>
      <w:r w:rsidRPr="00771B2A">
        <w:rPr>
          <w:rFonts w:eastAsia="Roboto"/>
          <w:color w:val="222222"/>
          <w:highlight w:val="white"/>
          <w:lang w:val="en-US"/>
        </w:rPr>
        <w:t>Of Human Growth And</w:t>
      </w:r>
      <w:proofErr w:type="gramEnd"/>
      <w:r w:rsidRPr="00771B2A">
        <w:rPr>
          <w:rFonts w:eastAsia="Roboto"/>
          <w:color w:val="222222"/>
          <w:highlight w:val="white"/>
          <w:lang w:val="en-US"/>
        </w:rPr>
        <w:t xml:space="preserve"> Development, [</w:t>
      </w:r>
      <w:proofErr w:type="spellStart"/>
      <w:r w:rsidRPr="00771B2A">
        <w:rPr>
          <w:rFonts w:eastAsia="Roboto"/>
          <w:color w:val="222222"/>
          <w:highlight w:val="white"/>
          <w:lang w:val="en-US"/>
        </w:rPr>
        <w:t>s.l.</w:t>
      </w:r>
      <w:proofErr w:type="spellEnd"/>
      <w:r w:rsidRPr="00771B2A">
        <w:rPr>
          <w:rFonts w:eastAsia="Roboto"/>
          <w:color w:val="222222"/>
          <w:highlight w:val="white"/>
          <w:lang w:val="en-US"/>
        </w:rPr>
        <w:t>], v. 24, n. 3, p.239-242, 16 dez. 2014. NEPAS.</w:t>
      </w:r>
    </w:p>
    <w:p w14:paraId="539CEA1B" w14:textId="77777777" w:rsidR="001E1F62" w:rsidRPr="00771B2A" w:rsidRDefault="001E1F62" w:rsidP="007D2F4B">
      <w:pPr>
        <w:spacing w:line="480" w:lineRule="auto"/>
        <w:rPr>
          <w:color w:val="222222"/>
          <w:highlight w:val="white"/>
          <w:lang w:val="en-US"/>
        </w:rPr>
      </w:pPr>
    </w:p>
    <w:p w14:paraId="115D7D22"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MOUSAVI, </w:t>
      </w:r>
      <w:proofErr w:type="spellStart"/>
      <w:r w:rsidRPr="00771B2A">
        <w:rPr>
          <w:color w:val="222222"/>
          <w:highlight w:val="white"/>
          <w:lang w:val="en-US"/>
        </w:rPr>
        <w:t>Seyed</w:t>
      </w:r>
      <w:proofErr w:type="spellEnd"/>
      <w:r w:rsidRPr="00771B2A">
        <w:rPr>
          <w:color w:val="222222"/>
          <w:highlight w:val="white"/>
          <w:lang w:val="en-US"/>
        </w:rPr>
        <w:t xml:space="preserve"> </w:t>
      </w:r>
      <w:proofErr w:type="spellStart"/>
      <w:r w:rsidRPr="00771B2A">
        <w:rPr>
          <w:color w:val="222222"/>
          <w:highlight w:val="white"/>
          <w:lang w:val="en-US"/>
        </w:rPr>
        <w:t>Amirhossein</w:t>
      </w:r>
      <w:proofErr w:type="spellEnd"/>
      <w:r w:rsidRPr="00771B2A">
        <w:rPr>
          <w:color w:val="222222"/>
          <w:highlight w:val="white"/>
          <w:lang w:val="en-US"/>
        </w:rPr>
        <w:t xml:space="preserve">. </w:t>
      </w:r>
      <w:r w:rsidRPr="00771B2A">
        <w:rPr>
          <w:b/>
          <w:color w:val="222222"/>
          <w:highlight w:val="white"/>
          <w:lang w:val="en-US"/>
        </w:rPr>
        <w:t xml:space="preserve">Maintainability Evaluation of Single Page Application Frameworks: </w:t>
      </w:r>
      <w:r w:rsidRPr="00771B2A">
        <w:rPr>
          <w:color w:val="222222"/>
          <w:highlight w:val="white"/>
          <w:lang w:val="en-US"/>
        </w:rPr>
        <w:t>Angular2 vs. React. 2017. 39 f. TCC (</w:t>
      </w:r>
      <w:proofErr w:type="spellStart"/>
      <w:r w:rsidRPr="00771B2A">
        <w:rPr>
          <w:color w:val="222222"/>
          <w:highlight w:val="white"/>
          <w:lang w:val="en-US"/>
        </w:rPr>
        <w:t>Graduação</w:t>
      </w:r>
      <w:proofErr w:type="spellEnd"/>
      <w:r w:rsidRPr="00771B2A">
        <w:rPr>
          <w:color w:val="222222"/>
          <w:highlight w:val="white"/>
          <w:lang w:val="en-US"/>
        </w:rPr>
        <w:t xml:space="preserve">) - </w:t>
      </w:r>
      <w:proofErr w:type="spellStart"/>
      <w:r w:rsidRPr="00771B2A">
        <w:rPr>
          <w:color w:val="222222"/>
          <w:highlight w:val="white"/>
          <w:lang w:val="en-US"/>
        </w:rPr>
        <w:t>Curso</w:t>
      </w:r>
      <w:proofErr w:type="spellEnd"/>
      <w:r w:rsidRPr="00771B2A">
        <w:rPr>
          <w:color w:val="222222"/>
          <w:highlight w:val="white"/>
          <w:lang w:val="en-US"/>
        </w:rPr>
        <w:t xml:space="preserve"> de Computer Science, Department Of Computer Science, Linnaeus University, Växjö, 2016. </w:t>
      </w:r>
      <w:r w:rsidRPr="00E5040A">
        <w:rPr>
          <w:color w:val="222222"/>
          <w:highlight w:val="white"/>
        </w:rPr>
        <w:t xml:space="preserve">Disponível em: &lt;http://www.diva-portal.org/smash/get/diva2:1076563/FULLTEXT01.pdf&gt;. </w:t>
      </w:r>
      <w:proofErr w:type="spellStart"/>
      <w:r w:rsidRPr="00771B2A">
        <w:rPr>
          <w:color w:val="222222"/>
          <w:highlight w:val="white"/>
          <w:lang w:val="en-US"/>
        </w:rPr>
        <w:t>Acesso</w:t>
      </w:r>
      <w:proofErr w:type="spellEnd"/>
      <w:r w:rsidRPr="00771B2A">
        <w:rPr>
          <w:color w:val="222222"/>
          <w:highlight w:val="white"/>
          <w:lang w:val="en-US"/>
        </w:rPr>
        <w:t xml:space="preserve"> em: 30 jun. 2019.</w:t>
      </w:r>
    </w:p>
    <w:p w14:paraId="2D75000F" w14:textId="77777777" w:rsidR="00ED0C28" w:rsidRPr="00771B2A" w:rsidRDefault="00ED0C28" w:rsidP="007D2F4B">
      <w:pPr>
        <w:spacing w:line="480" w:lineRule="auto"/>
        <w:rPr>
          <w:color w:val="222222"/>
          <w:highlight w:val="white"/>
          <w:lang w:val="en-US"/>
        </w:rPr>
      </w:pPr>
    </w:p>
    <w:p w14:paraId="693C8C47"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NIELSEN, J., </w:t>
      </w:r>
      <w:r w:rsidRPr="00771B2A">
        <w:rPr>
          <w:b/>
          <w:color w:val="222222"/>
          <w:highlight w:val="white"/>
          <w:lang w:val="en-US"/>
        </w:rPr>
        <w:t>Usability Engineering</w:t>
      </w:r>
      <w:r w:rsidRPr="00771B2A">
        <w:rPr>
          <w:color w:val="222222"/>
          <w:highlight w:val="white"/>
          <w:lang w:val="en-US"/>
        </w:rPr>
        <w:t>, Academic Press, New York, NY, 1993.</w:t>
      </w:r>
    </w:p>
    <w:p w14:paraId="54BF6539" w14:textId="77777777" w:rsidR="00D50547" w:rsidRPr="00771B2A" w:rsidRDefault="00D50547" w:rsidP="007D2F4B">
      <w:pPr>
        <w:spacing w:line="480" w:lineRule="auto"/>
        <w:rPr>
          <w:color w:val="222222"/>
          <w:highlight w:val="white"/>
          <w:lang w:val="en-US"/>
        </w:rPr>
      </w:pPr>
      <w:r w:rsidRPr="00E5040A">
        <w:rPr>
          <w:color w:val="222222"/>
          <w:highlight w:val="white"/>
        </w:rPr>
        <w:t xml:space="preserve">NIELSEN, Jakob; LORANGER, </w:t>
      </w:r>
      <w:proofErr w:type="spellStart"/>
      <w:r w:rsidRPr="00E5040A">
        <w:rPr>
          <w:color w:val="222222"/>
          <w:highlight w:val="white"/>
        </w:rPr>
        <w:t>Hoa</w:t>
      </w:r>
      <w:proofErr w:type="spellEnd"/>
      <w:r w:rsidRPr="00E5040A">
        <w:rPr>
          <w:color w:val="222222"/>
          <w:highlight w:val="white"/>
        </w:rPr>
        <w:t xml:space="preserve">. </w:t>
      </w:r>
      <w:r w:rsidRPr="00E5040A">
        <w:rPr>
          <w:b/>
          <w:color w:val="222222"/>
          <w:highlight w:val="white"/>
        </w:rPr>
        <w:t xml:space="preserve">Usabilidade na Web: </w:t>
      </w:r>
      <w:r w:rsidRPr="00E5040A">
        <w:rPr>
          <w:color w:val="222222"/>
          <w:highlight w:val="white"/>
        </w:rPr>
        <w:t xml:space="preserve">Projetando Websites com Qualidade. </w:t>
      </w:r>
      <w:r w:rsidRPr="00771B2A">
        <w:rPr>
          <w:color w:val="222222"/>
          <w:highlight w:val="white"/>
          <w:lang w:val="en-US"/>
        </w:rPr>
        <w:t>[</w:t>
      </w:r>
      <w:proofErr w:type="spellStart"/>
      <w:r w:rsidRPr="00771B2A">
        <w:rPr>
          <w:color w:val="222222"/>
          <w:highlight w:val="white"/>
          <w:lang w:val="en-US"/>
        </w:rPr>
        <w:t>s.i</w:t>
      </w:r>
      <w:proofErr w:type="spellEnd"/>
      <w:r w:rsidRPr="00771B2A">
        <w:rPr>
          <w:color w:val="222222"/>
          <w:highlight w:val="white"/>
          <w:lang w:val="en-US"/>
        </w:rPr>
        <w:t xml:space="preserve">]: Elsevier </w:t>
      </w:r>
      <w:proofErr w:type="spellStart"/>
      <w:r w:rsidRPr="00771B2A">
        <w:rPr>
          <w:color w:val="222222"/>
          <w:highlight w:val="white"/>
          <w:lang w:val="en-US"/>
        </w:rPr>
        <w:t>Brasil</w:t>
      </w:r>
      <w:proofErr w:type="spellEnd"/>
      <w:r w:rsidRPr="00771B2A">
        <w:rPr>
          <w:color w:val="222222"/>
          <w:highlight w:val="white"/>
          <w:lang w:val="en-US"/>
        </w:rPr>
        <w:t xml:space="preserve">, 2007. </w:t>
      </w:r>
      <w:proofErr w:type="gramStart"/>
      <w:r w:rsidRPr="00771B2A">
        <w:rPr>
          <w:color w:val="222222"/>
          <w:highlight w:val="white"/>
          <w:lang w:val="en-US"/>
        </w:rPr>
        <w:t>406</w:t>
      </w:r>
      <w:proofErr w:type="gramEnd"/>
      <w:r w:rsidRPr="00771B2A">
        <w:rPr>
          <w:color w:val="222222"/>
          <w:highlight w:val="white"/>
          <w:lang w:val="en-US"/>
        </w:rPr>
        <w:t xml:space="preserve"> p.</w:t>
      </w:r>
    </w:p>
    <w:p w14:paraId="6A6C675C" w14:textId="77777777" w:rsidR="001E1F62" w:rsidRPr="00771B2A" w:rsidRDefault="001E1F62" w:rsidP="007D2F4B">
      <w:pPr>
        <w:spacing w:line="480" w:lineRule="auto"/>
        <w:rPr>
          <w:color w:val="222222"/>
          <w:highlight w:val="white"/>
          <w:lang w:val="en-US"/>
        </w:rPr>
      </w:pPr>
    </w:p>
    <w:p w14:paraId="6E8ED48C" w14:textId="77777777" w:rsidR="001E1F62" w:rsidRPr="00BB7CAE" w:rsidRDefault="001E1F62" w:rsidP="007D2F4B">
      <w:pPr>
        <w:spacing w:line="480" w:lineRule="auto"/>
        <w:rPr>
          <w:color w:val="222222"/>
          <w:highlight w:val="white"/>
        </w:rPr>
      </w:pPr>
      <w:r w:rsidRPr="00771B2A">
        <w:rPr>
          <w:color w:val="222222"/>
          <w:highlight w:val="white"/>
          <w:lang w:val="en-US"/>
        </w:rPr>
        <w:t>NIELSEN, Jakob</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101: Introduction to Usability</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r w:rsidRPr="00BB7CAE">
        <w:rPr>
          <w:color w:val="222222"/>
          <w:highlight w:val="white"/>
        </w:rPr>
        <w:t>Acesso em: 7 mar</w:t>
      </w:r>
      <w:r w:rsidRPr="00BB7CAE">
        <w:rPr>
          <w:color w:val="222222"/>
          <w:sz w:val="26"/>
          <w:szCs w:val="26"/>
          <w:highlight w:val="white"/>
        </w:rPr>
        <w:t>.</w:t>
      </w:r>
      <w:r w:rsidRPr="00BB7CAE">
        <w:rPr>
          <w:color w:val="222222"/>
          <w:highlight w:val="white"/>
        </w:rPr>
        <w:t xml:space="preserve"> 2019</w:t>
      </w:r>
      <w:r w:rsidRPr="00BB7CAE">
        <w:rPr>
          <w:color w:val="222222"/>
          <w:sz w:val="26"/>
          <w:szCs w:val="26"/>
          <w:highlight w:val="white"/>
        </w:rPr>
        <w:t>.</w:t>
      </w:r>
    </w:p>
    <w:p w14:paraId="4A9646A9" w14:textId="77777777" w:rsidR="001E1F62" w:rsidRPr="00BB7CAE" w:rsidRDefault="001E1F62" w:rsidP="007D2F4B">
      <w:pPr>
        <w:spacing w:line="480" w:lineRule="auto"/>
        <w:rPr>
          <w:color w:val="222222"/>
          <w:highlight w:val="white"/>
        </w:rPr>
      </w:pPr>
    </w:p>
    <w:p w14:paraId="0C6BC6AF" w14:textId="76500AB4" w:rsidR="00D50547" w:rsidRDefault="00D50547" w:rsidP="007D2F4B">
      <w:pPr>
        <w:spacing w:line="480" w:lineRule="auto"/>
        <w:rPr>
          <w:color w:val="222222"/>
          <w:highlight w:val="white"/>
        </w:rPr>
      </w:pPr>
      <w:r w:rsidRPr="00BB7CAE">
        <w:rPr>
          <w:color w:val="222222"/>
          <w:highlight w:val="white"/>
        </w:rPr>
        <w:t xml:space="preserve">OJIAKO, </w:t>
      </w:r>
      <w:proofErr w:type="spellStart"/>
      <w:r w:rsidRPr="00BB7CAE">
        <w:rPr>
          <w:color w:val="222222"/>
          <w:highlight w:val="white"/>
        </w:rPr>
        <w:t>Udechukwu</w:t>
      </w:r>
      <w:proofErr w:type="spellEnd"/>
      <w:r w:rsidRPr="00BB7CAE">
        <w:rPr>
          <w:color w:val="222222"/>
          <w:highlight w:val="white"/>
        </w:rPr>
        <w:t xml:space="preserve"> et al. </w:t>
      </w:r>
      <w:r w:rsidRPr="00771B2A">
        <w:rPr>
          <w:b/>
          <w:color w:val="222222"/>
          <w:highlight w:val="white"/>
          <w:lang w:val="en-US"/>
        </w:rPr>
        <w:t>Learning and teaching challenges in project management</w:t>
      </w:r>
      <w:r w:rsidRPr="00771B2A">
        <w:rPr>
          <w:color w:val="222222"/>
          <w:highlight w:val="white"/>
          <w:lang w:val="en-US"/>
        </w:rPr>
        <w:t xml:space="preserve">. International Journal </w:t>
      </w:r>
      <w:proofErr w:type="gramStart"/>
      <w:r w:rsidRPr="00771B2A">
        <w:rPr>
          <w:color w:val="222222"/>
          <w:highlight w:val="white"/>
          <w:lang w:val="en-US"/>
        </w:rPr>
        <w:t>Of</w:t>
      </w:r>
      <w:proofErr w:type="gramEnd"/>
      <w:r w:rsidRPr="00771B2A">
        <w:rPr>
          <w:color w:val="222222"/>
          <w:highlight w:val="white"/>
          <w:lang w:val="en-US"/>
        </w:rPr>
        <w:t xml:space="preserve"> Project Management, [</w:t>
      </w:r>
      <w:proofErr w:type="spellStart"/>
      <w:r w:rsidRPr="00771B2A">
        <w:rPr>
          <w:color w:val="222222"/>
          <w:highlight w:val="white"/>
          <w:lang w:val="en-US"/>
        </w:rPr>
        <w:t>s.l.</w:t>
      </w:r>
      <w:proofErr w:type="spellEnd"/>
      <w:r w:rsidRPr="00771B2A">
        <w:rPr>
          <w:color w:val="222222"/>
          <w:highlight w:val="white"/>
          <w:lang w:val="en-US"/>
        </w:rPr>
        <w:t xml:space="preserve">], v. 29, n. 3, p.268-278, abr. 2011. </w:t>
      </w:r>
      <w:r w:rsidRPr="00E5040A">
        <w:rPr>
          <w:color w:val="222222"/>
          <w:highlight w:val="white"/>
        </w:rPr>
        <w:t>Elsevier BV. Acesso em: 10 mai. 2019.</w:t>
      </w:r>
    </w:p>
    <w:p w14:paraId="5CB98672" w14:textId="77777777" w:rsidR="00AA63DC" w:rsidRDefault="00AA63DC" w:rsidP="007D2F4B">
      <w:pPr>
        <w:spacing w:line="480" w:lineRule="auto"/>
        <w:rPr>
          <w:color w:val="222222"/>
          <w:highlight w:val="white"/>
        </w:rPr>
      </w:pPr>
    </w:p>
    <w:p w14:paraId="278CA6D4" w14:textId="77777777" w:rsidR="00AA63DC" w:rsidRDefault="00AA63DC" w:rsidP="00AA63DC">
      <w:pPr>
        <w:spacing w:line="480" w:lineRule="auto"/>
        <w:rPr>
          <w:color w:val="222222"/>
          <w:shd w:val="clear" w:color="auto" w:fill="FFFFFF"/>
        </w:rPr>
      </w:pPr>
      <w:r>
        <w:rPr>
          <w:color w:val="222222"/>
          <w:shd w:val="clear" w:color="auto" w:fill="FFFFFF"/>
          <w:lang w:val="en-GB"/>
        </w:rPr>
        <w:t>OMG</w:t>
      </w:r>
      <w:r w:rsidRPr="00EC7D1B">
        <w:rPr>
          <w:color w:val="222222"/>
          <w:shd w:val="clear" w:color="auto" w:fill="FFFFFF"/>
          <w:lang w:val="en-GB"/>
        </w:rPr>
        <w:t>. </w:t>
      </w:r>
      <w:r w:rsidRPr="00EC7D1B">
        <w:rPr>
          <w:rStyle w:val="Forte"/>
          <w:color w:val="222222"/>
          <w:shd w:val="clear" w:color="auto" w:fill="FFFFFF"/>
          <w:lang w:val="en-GB"/>
        </w:rPr>
        <w:t>UML 2.5</w:t>
      </w:r>
      <w:r w:rsidRPr="00EC7D1B">
        <w:rPr>
          <w:color w:val="222222"/>
          <w:shd w:val="clear" w:color="auto" w:fill="FFFFFF"/>
          <w:lang w:val="en-GB"/>
        </w:rPr>
        <w:t xml:space="preserve">: Unified </w:t>
      </w:r>
      <w:proofErr w:type="spellStart"/>
      <w:r w:rsidRPr="00EC7D1B">
        <w:rPr>
          <w:color w:val="222222"/>
          <w:shd w:val="clear" w:color="auto" w:fill="FFFFFF"/>
          <w:lang w:val="en-GB"/>
        </w:rPr>
        <w:t>Modeling</w:t>
      </w:r>
      <w:proofErr w:type="spellEnd"/>
      <w:r w:rsidRPr="00EC7D1B">
        <w:rPr>
          <w:color w:val="222222"/>
          <w:shd w:val="clear" w:color="auto" w:fill="FFFFFF"/>
          <w:lang w:val="en-GB"/>
        </w:rPr>
        <w:t xml:space="preserve"> Language. </w:t>
      </w:r>
      <w:proofErr w:type="gramStart"/>
      <w:r w:rsidRPr="00EC7D1B">
        <w:rPr>
          <w:color w:val="222222"/>
          <w:shd w:val="clear" w:color="auto" w:fill="FFFFFF"/>
          <w:lang w:val="en-GB"/>
        </w:rPr>
        <w:t>2.5</w:t>
      </w:r>
      <w:proofErr w:type="gramEnd"/>
      <w:r w:rsidRPr="00EC7D1B">
        <w:rPr>
          <w:color w:val="222222"/>
          <w:shd w:val="clear" w:color="auto" w:fill="FFFFFF"/>
          <w:lang w:val="en-GB"/>
        </w:rPr>
        <w:t xml:space="preserve"> ed. [</w:t>
      </w:r>
      <w:proofErr w:type="spellStart"/>
      <w:r w:rsidRPr="00EC7D1B">
        <w:rPr>
          <w:color w:val="222222"/>
          <w:shd w:val="clear" w:color="auto" w:fill="FFFFFF"/>
          <w:lang w:val="en-GB"/>
        </w:rPr>
        <w:t>s.i</w:t>
      </w:r>
      <w:proofErr w:type="spellEnd"/>
      <w:r w:rsidRPr="00EC7D1B">
        <w:rPr>
          <w:color w:val="222222"/>
          <w:shd w:val="clear" w:color="auto" w:fill="FFFFFF"/>
          <w:lang w:val="en-GB"/>
        </w:rPr>
        <w:t xml:space="preserve">]: Object Management Group, 2015. </w:t>
      </w:r>
      <w:r w:rsidRPr="00EC7D1B">
        <w:rPr>
          <w:color w:val="222222"/>
          <w:shd w:val="clear" w:color="auto" w:fill="FFFFFF"/>
        </w:rPr>
        <w:t>Disponível em: &lt;https://www.omg.org/spec/UML/2.5/PDF&gt;. Acesso em: 29 out. 2019.</w:t>
      </w:r>
    </w:p>
    <w:p w14:paraId="728A0D8B" w14:textId="77777777" w:rsidR="001E1F62" w:rsidRDefault="001E1F62" w:rsidP="007D2F4B">
      <w:pPr>
        <w:spacing w:line="480" w:lineRule="auto"/>
        <w:rPr>
          <w:color w:val="222222"/>
          <w:highlight w:val="white"/>
        </w:rPr>
      </w:pPr>
    </w:p>
    <w:p w14:paraId="48F70CDF" w14:textId="77777777" w:rsidR="00D50547" w:rsidRPr="00771B2A" w:rsidRDefault="00D50547" w:rsidP="007D2F4B">
      <w:pPr>
        <w:spacing w:line="480" w:lineRule="auto"/>
        <w:rPr>
          <w:color w:val="222222"/>
          <w:highlight w:val="white"/>
          <w:lang w:val="en-US"/>
        </w:rPr>
      </w:pPr>
      <w:r w:rsidRPr="00E5040A">
        <w:rPr>
          <w:color w:val="222222"/>
          <w:highlight w:val="white"/>
        </w:rPr>
        <w:t xml:space="preserve">PEREIRA, A., GONÇALVES, R., &amp; WANGENHEIM, C. (2013). </w:t>
      </w:r>
      <w:r w:rsidRPr="00771B2A">
        <w:rPr>
          <w:b/>
          <w:color w:val="222222"/>
          <w:highlight w:val="white"/>
          <w:lang w:val="en-US"/>
        </w:rPr>
        <w:t>Comparison of open source tools for project management</w:t>
      </w:r>
      <w:r w:rsidRPr="00771B2A">
        <w:rPr>
          <w:color w:val="222222"/>
          <w:highlight w:val="white"/>
          <w:lang w:val="en-US"/>
        </w:rPr>
        <w:t>. International Journal of Software Engineering and Knowledge Engineering, 23(2), pp. 189-209.</w:t>
      </w:r>
    </w:p>
    <w:p w14:paraId="58CB3422" w14:textId="77777777" w:rsidR="001E1F62" w:rsidRPr="00771B2A" w:rsidRDefault="001E1F62" w:rsidP="007D2F4B">
      <w:pPr>
        <w:spacing w:line="480" w:lineRule="auto"/>
        <w:rPr>
          <w:color w:val="212121"/>
          <w:highlight w:val="white"/>
          <w:lang w:val="en-US"/>
        </w:rPr>
      </w:pPr>
    </w:p>
    <w:p w14:paraId="7BC5F2E8" w14:textId="77777777" w:rsidR="00D50547" w:rsidRPr="00E5040A" w:rsidRDefault="00D50547" w:rsidP="007D2F4B">
      <w:pPr>
        <w:spacing w:line="480" w:lineRule="auto"/>
        <w:rPr>
          <w:color w:val="212121"/>
          <w:highlight w:val="white"/>
        </w:rPr>
      </w:pPr>
      <w:r w:rsidRPr="00771B2A">
        <w:rPr>
          <w:lang w:val="en-US"/>
        </w:rPr>
        <w:t xml:space="preserve">PESCADOR, </w:t>
      </w:r>
      <w:proofErr w:type="spellStart"/>
      <w:r w:rsidRPr="00771B2A">
        <w:rPr>
          <w:lang w:val="en-US"/>
        </w:rPr>
        <w:t>Suzana</w:t>
      </w:r>
      <w:proofErr w:type="spellEnd"/>
      <w:r w:rsidRPr="00771B2A">
        <w:rPr>
          <w:sz w:val="26"/>
          <w:szCs w:val="26"/>
          <w:lang w:val="en-US"/>
        </w:rPr>
        <w:t>.</w:t>
      </w:r>
      <w:r w:rsidRPr="00771B2A">
        <w:rPr>
          <w:lang w:val="en-US"/>
        </w:rPr>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PETERSEN, K., FELDT, R., MUJTABA, S. and MATTSSON, M., </w:t>
      </w:r>
      <w:proofErr w:type="spellStart"/>
      <w:proofErr w:type="gramStart"/>
      <w:r w:rsidRPr="00771B2A">
        <w:rPr>
          <w:color w:val="222222"/>
          <w:highlight w:val="white"/>
          <w:lang w:val="en-US"/>
        </w:rPr>
        <w:t>jun</w:t>
      </w:r>
      <w:proofErr w:type="spellEnd"/>
      <w:proofErr w:type="gramEnd"/>
      <w:r w:rsidRPr="00771B2A">
        <w:rPr>
          <w:color w:val="222222"/>
          <w:highlight w:val="white"/>
          <w:lang w:val="en-US"/>
        </w:rPr>
        <w:t xml:space="preserve">, 2008. </w:t>
      </w:r>
      <w:r w:rsidRPr="00771B2A">
        <w:rPr>
          <w:b/>
          <w:color w:val="222222"/>
          <w:highlight w:val="white"/>
          <w:lang w:val="en-US"/>
        </w:rPr>
        <w:t>Systematic mapping studies in software engineering. In Ease</w:t>
      </w:r>
      <w:r w:rsidRPr="00771B2A">
        <w:rPr>
          <w:color w:val="222222"/>
          <w:highlight w:val="white"/>
          <w:lang w:val="en-US"/>
        </w:rPr>
        <w:t xml:space="preserve"> (Vol. 8, pp. 68-77).</w:t>
      </w:r>
    </w:p>
    <w:p w14:paraId="27B096B8" w14:textId="77777777" w:rsidR="001E1F62" w:rsidRPr="00771B2A" w:rsidRDefault="001E1F62" w:rsidP="007D2F4B">
      <w:pPr>
        <w:spacing w:line="480" w:lineRule="auto"/>
        <w:rPr>
          <w:color w:val="212121"/>
          <w:highlight w:val="white"/>
          <w:lang w:val="en-US"/>
        </w:rPr>
      </w:pPr>
    </w:p>
    <w:p w14:paraId="34301618"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A Guide to the Project Management Body of Knowledge</w:t>
      </w:r>
      <w:r w:rsidRPr="00771B2A">
        <w:rPr>
          <w:color w:val="212121"/>
          <w:sz w:val="26"/>
          <w:szCs w:val="26"/>
          <w:highlight w:val="white"/>
          <w:lang w:val="en-US"/>
        </w:rPr>
        <w:t>.</w:t>
      </w:r>
      <w:r w:rsidRPr="00771B2A">
        <w:rPr>
          <w:color w:val="212121"/>
          <w:highlight w:val="white"/>
          <w:lang w:val="en-US"/>
        </w:rPr>
        <w:t xml:space="preserve"> 4</w:t>
      </w:r>
      <w:r w:rsidRPr="00771B2A">
        <w:rPr>
          <w:color w:val="212121"/>
          <w:sz w:val="26"/>
          <w:szCs w:val="26"/>
          <w:highlight w:val="white"/>
          <w:lang w:val="en-US"/>
        </w:rPr>
        <w:t>.</w:t>
      </w:r>
      <w:r w:rsidRPr="00771B2A">
        <w:rPr>
          <w:color w:val="212121"/>
          <w:highlight w:val="white"/>
          <w:lang w:val="en-US"/>
        </w:rPr>
        <w:t xml:space="preserve"> ed</w:t>
      </w:r>
      <w:r w:rsidRPr="00771B2A">
        <w:rPr>
          <w:color w:val="212121"/>
          <w:sz w:val="26"/>
          <w:szCs w:val="26"/>
          <w:highlight w:val="white"/>
          <w:lang w:val="en-US"/>
        </w:rPr>
        <w:t>.</w:t>
      </w:r>
      <w:r w:rsidRPr="00771B2A">
        <w:rPr>
          <w:color w:val="212121"/>
          <w:highlight w:val="white"/>
          <w:lang w:val="en-US"/>
        </w:rPr>
        <w:t xml:space="preserve"> Pennsylvania: Project Management Institute, 2008</w:t>
      </w:r>
      <w:r w:rsidRPr="00771B2A">
        <w:rPr>
          <w:color w:val="212121"/>
          <w:sz w:val="26"/>
          <w:szCs w:val="26"/>
          <w:highlight w:val="white"/>
          <w:lang w:val="en-US"/>
        </w:rPr>
        <w:t>.</w:t>
      </w:r>
      <w:r w:rsidRPr="00771B2A">
        <w:rPr>
          <w:color w:val="212121"/>
          <w:highlight w:val="white"/>
          <w:lang w:val="en-US"/>
        </w:rPr>
        <w:t xml:space="preserve"> </w:t>
      </w:r>
      <w:r w:rsidRPr="00BB7CAE">
        <w:rPr>
          <w:color w:val="212121"/>
          <w:highlight w:val="white"/>
        </w:rPr>
        <w:t>Disponível em: &lt;https://www</w:t>
      </w:r>
      <w:r w:rsidRPr="00BB7CAE">
        <w:rPr>
          <w:color w:val="212121"/>
          <w:sz w:val="26"/>
          <w:szCs w:val="26"/>
          <w:highlight w:val="white"/>
        </w:rPr>
        <w:t>.</w:t>
      </w:r>
      <w:r w:rsidRPr="00BB7CAE">
        <w:rPr>
          <w:color w:val="212121"/>
          <w:highlight w:val="white"/>
        </w:rPr>
        <w:t>works</w:t>
      </w:r>
      <w:r w:rsidRPr="00BB7CAE">
        <w:rPr>
          <w:color w:val="212121"/>
          <w:sz w:val="26"/>
          <w:szCs w:val="26"/>
          <w:highlight w:val="white"/>
        </w:rPr>
        <w:t>.</w:t>
      </w:r>
      <w:r w:rsidRPr="00BB7CAE">
        <w:rPr>
          <w:color w:val="212121"/>
          <w:highlight w:val="white"/>
        </w:rPr>
        <w:t>gov</w:t>
      </w:r>
      <w:r w:rsidRPr="00BB7CAE">
        <w:rPr>
          <w:color w:val="212121"/>
          <w:sz w:val="26"/>
          <w:szCs w:val="26"/>
          <w:highlight w:val="white"/>
        </w:rPr>
        <w:t>.</w:t>
      </w:r>
      <w:r w:rsidRPr="00BB7CAE">
        <w:rPr>
          <w:color w:val="212121"/>
          <w:highlight w:val="white"/>
        </w:rPr>
        <w:t>bh/English/ourstrategy/Project%20Management/Documents/Other%20PM%20Resources/PMBOKGuideFourthEdition_protected</w:t>
      </w:r>
      <w:r w:rsidRPr="00BB7CAE">
        <w:rPr>
          <w:color w:val="212121"/>
          <w:sz w:val="26"/>
          <w:szCs w:val="26"/>
          <w:highlight w:val="white"/>
        </w:rPr>
        <w:t>.</w:t>
      </w:r>
      <w:r w:rsidRPr="00BB7CAE">
        <w:rPr>
          <w:color w:val="212121"/>
          <w:highlight w:val="white"/>
        </w:rPr>
        <w:t xml:space="preserve">pdf&gt;. </w:t>
      </w:r>
      <w:proofErr w:type="spellStart"/>
      <w:r w:rsidRPr="00771B2A">
        <w:rPr>
          <w:color w:val="212121"/>
          <w:highlight w:val="white"/>
          <w:lang w:val="en-US"/>
        </w:rPr>
        <w:t>Acesso</w:t>
      </w:r>
      <w:proofErr w:type="spellEnd"/>
      <w:r w:rsidRPr="00771B2A">
        <w:rPr>
          <w:color w:val="212121"/>
          <w:highlight w:val="white"/>
          <w:lang w:val="en-US"/>
        </w:rPr>
        <w:t xml:space="preserve"> em 1 dez. 2018.</w:t>
      </w:r>
    </w:p>
    <w:p w14:paraId="2A065DD1" w14:textId="77777777" w:rsidR="00D50547" w:rsidRPr="00771B2A" w:rsidRDefault="00D50547" w:rsidP="007D2F4B">
      <w:pPr>
        <w:spacing w:line="480" w:lineRule="auto"/>
        <w:rPr>
          <w:color w:val="222222"/>
          <w:sz w:val="26"/>
          <w:szCs w:val="26"/>
          <w:highlight w:val="white"/>
          <w:lang w:val="en-US"/>
        </w:rPr>
      </w:pPr>
    </w:p>
    <w:p w14:paraId="5149F464" w14:textId="77777777" w:rsidR="00D50547" w:rsidRPr="00BB7CAE" w:rsidRDefault="00D50547" w:rsidP="007D2F4B">
      <w:pPr>
        <w:spacing w:line="480" w:lineRule="auto"/>
        <w:rPr>
          <w:color w:val="212121"/>
          <w:highlight w:val="white"/>
          <w:lang w:val="en-GB"/>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w:t>
      </w:r>
      <w:proofErr w:type="spellStart"/>
      <w:r w:rsidRPr="00E5040A">
        <w:rPr>
          <w:color w:val="212121"/>
          <w:highlight w:val="white"/>
        </w:rPr>
        <w:t>Pennsylvania</w:t>
      </w:r>
      <w:proofErr w:type="spellEnd"/>
      <w:r w:rsidRPr="00E5040A">
        <w:rPr>
          <w:color w:val="212121"/>
          <w:highlight w:val="white"/>
        </w:rPr>
        <w:t xml:space="preserve">: Project Management </w:t>
      </w:r>
      <w:proofErr w:type="spellStart"/>
      <w:r w:rsidRPr="00E5040A">
        <w:rPr>
          <w:color w:val="212121"/>
          <w:highlight w:val="white"/>
        </w:rPr>
        <w:t>Institute</w:t>
      </w:r>
      <w:proofErr w:type="spellEnd"/>
      <w:r w:rsidRPr="00E5040A">
        <w:rPr>
          <w:color w:val="212121"/>
          <w:highlight w:val="white"/>
        </w:rPr>
        <w:t>,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 xml:space="preserve">pdf&gt;. </w:t>
      </w:r>
      <w:proofErr w:type="spellStart"/>
      <w:r w:rsidRPr="00BB7CAE">
        <w:rPr>
          <w:color w:val="212121"/>
          <w:highlight w:val="white"/>
          <w:lang w:val="en-GB"/>
        </w:rPr>
        <w:t>Acesso</w:t>
      </w:r>
      <w:proofErr w:type="spellEnd"/>
      <w:r w:rsidRPr="00BB7CAE">
        <w:rPr>
          <w:color w:val="212121"/>
          <w:highlight w:val="white"/>
          <w:lang w:val="en-GB"/>
        </w:rPr>
        <w:t xml:space="preserve"> em 25 </w:t>
      </w:r>
      <w:proofErr w:type="spellStart"/>
      <w:proofErr w:type="gramStart"/>
      <w:r w:rsidRPr="00BB7CAE">
        <w:rPr>
          <w:color w:val="212121"/>
          <w:highlight w:val="white"/>
          <w:lang w:val="en-GB"/>
        </w:rPr>
        <w:t>nov</w:t>
      </w:r>
      <w:proofErr w:type="gramEnd"/>
      <w:r w:rsidRPr="00BB7CAE">
        <w:rPr>
          <w:color w:val="212121"/>
          <w:highlight w:val="white"/>
          <w:lang w:val="en-GB"/>
        </w:rPr>
        <w:t>.</w:t>
      </w:r>
      <w:proofErr w:type="spellEnd"/>
      <w:r w:rsidRPr="00BB7CAE">
        <w:rPr>
          <w:color w:val="212121"/>
          <w:highlight w:val="white"/>
          <w:lang w:val="en-GB"/>
        </w:rPr>
        <w:t xml:space="preserve"> 2018.</w:t>
      </w:r>
    </w:p>
    <w:p w14:paraId="788BC9DE" w14:textId="77777777" w:rsidR="00D50547" w:rsidRPr="00BB7CAE" w:rsidRDefault="00D50547" w:rsidP="007D2F4B">
      <w:pPr>
        <w:spacing w:line="480" w:lineRule="auto"/>
        <w:rPr>
          <w:color w:val="212121"/>
          <w:highlight w:val="white"/>
          <w:lang w:val="en-GB"/>
        </w:rPr>
      </w:pPr>
    </w:p>
    <w:p w14:paraId="25CC2FED" w14:textId="77777777" w:rsidR="00D50547" w:rsidRDefault="00D50547" w:rsidP="007D2F4B">
      <w:pPr>
        <w:spacing w:line="480" w:lineRule="auto"/>
        <w:rPr>
          <w:color w:val="212121"/>
          <w:highlight w:val="white"/>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Pr>
          <w:color w:val="212121"/>
          <w:highlight w:val="white"/>
        </w:rPr>
        <w:t>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w:t>
      </w:r>
      <w:proofErr w:type="spellStart"/>
      <w:r>
        <w:rPr>
          <w:color w:val="212121"/>
          <w:highlight w:val="white"/>
        </w:rPr>
        <w:t>Pennsylvania</w:t>
      </w:r>
      <w:proofErr w:type="spellEnd"/>
      <w:r>
        <w:rPr>
          <w:color w:val="212121"/>
          <w:highlight w:val="white"/>
        </w:rPr>
        <w:t xml:space="preserve">: Project Management </w:t>
      </w:r>
      <w:proofErr w:type="spellStart"/>
      <w:r>
        <w:rPr>
          <w:color w:val="212121"/>
          <w:highlight w:val="white"/>
        </w:rPr>
        <w:t>Institute</w:t>
      </w:r>
      <w:proofErr w:type="spellEnd"/>
      <w:r>
        <w:rPr>
          <w:color w:val="212121"/>
          <w:highlight w:val="white"/>
        </w:rPr>
        <w:t>, 2017</w:t>
      </w:r>
      <w:r>
        <w:rPr>
          <w:color w:val="212121"/>
          <w:sz w:val="26"/>
          <w:szCs w:val="26"/>
          <w:highlight w:val="white"/>
        </w:rPr>
        <w:t>.</w:t>
      </w:r>
    </w:p>
    <w:p w14:paraId="7D8B948D" w14:textId="77777777" w:rsidR="00D50547" w:rsidRDefault="00D50547" w:rsidP="007D2F4B">
      <w:pPr>
        <w:spacing w:line="480" w:lineRule="auto"/>
        <w:rPr>
          <w:color w:val="212121"/>
          <w:highlight w:val="white"/>
        </w:rPr>
      </w:pPr>
    </w:p>
    <w:p w14:paraId="5D618B0C" w14:textId="77777777" w:rsidR="00D50547" w:rsidRPr="00E5040A" w:rsidRDefault="00D50547" w:rsidP="007D2F4B">
      <w:pPr>
        <w:spacing w:line="480" w:lineRule="auto"/>
        <w:rPr>
          <w:color w:val="212121"/>
          <w:highlight w:val="white"/>
        </w:rPr>
      </w:pPr>
      <w:r w:rsidRPr="00771B2A">
        <w:rPr>
          <w:color w:val="212121"/>
          <w:highlight w:val="white"/>
          <w:lang w:val="en-US"/>
        </w:rPr>
        <w:t>PMI’s Pulse of the Profession</w:t>
      </w:r>
      <w:r w:rsidRPr="00771B2A">
        <w:rPr>
          <w:color w:val="212121"/>
          <w:sz w:val="26"/>
          <w:szCs w:val="26"/>
          <w:highlight w:val="white"/>
          <w:lang w:val="en-US"/>
        </w:rPr>
        <w:t>.</w:t>
      </w:r>
      <w:r w:rsidRPr="00771B2A">
        <w:rPr>
          <w:color w:val="212121"/>
          <w:highlight w:val="white"/>
          <w:lang w:val="en-US"/>
        </w:rPr>
        <w:t xml:space="preserve"> </w:t>
      </w:r>
      <w:r w:rsidRPr="00E5040A">
        <w:rPr>
          <w:b/>
          <w:color w:val="212121"/>
          <w:highlight w:val="white"/>
        </w:rPr>
        <w:t xml:space="preserve">Aumento das Taxas de Sucesso, </w:t>
      </w:r>
      <w:proofErr w:type="gramStart"/>
      <w:r w:rsidRPr="00E5040A">
        <w:rPr>
          <w:b/>
          <w:color w:val="212121"/>
          <w:highlight w:val="white"/>
        </w:rPr>
        <w:t>Transformando</w:t>
      </w:r>
      <w:proofErr w:type="gramEnd"/>
      <w:r w:rsidRPr="00E5040A">
        <w:rPr>
          <w:b/>
          <w:color w:val="212121"/>
          <w:highlight w:val="white"/>
        </w:rPr>
        <w:t xml:space="preserve">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02203D68" w14:textId="77777777" w:rsidR="00D50547" w:rsidRPr="00E5040A" w:rsidRDefault="00D50547" w:rsidP="007D2F4B">
      <w:pPr>
        <w:spacing w:line="480" w:lineRule="auto"/>
        <w:rPr>
          <w:color w:val="212121"/>
          <w:highlight w:val="white"/>
        </w:rPr>
      </w:pPr>
      <w:r w:rsidRPr="00E5040A">
        <w:rPr>
          <w:color w:val="212121"/>
          <w:highlight w:val="white"/>
        </w:rPr>
        <w:t>&lt;</w:t>
      </w:r>
      <w:proofErr w:type="gramStart"/>
      <w:r w:rsidRPr="00E5040A">
        <w:rPr>
          <w:color w:val="212121"/>
          <w:highlight w:val="white"/>
        </w:rPr>
        <w: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Pr="00E5040A">
        <w:rPr>
          <w:color w:val="212121"/>
          <w:highlight w:val="white"/>
        </w:rPr>
        <w:t>pdf?sc_lang_temp=pt-PT</w:t>
      </w:r>
      <w:proofErr w:type="gramEnd"/>
      <w:r w:rsidRPr="00E5040A">
        <w:rPr>
          <w:color w:val="212121"/>
          <w:highlight w:val="white"/>
        </w:rPr>
        <w:t>&gt;</w:t>
      </w:r>
    </w:p>
    <w:p w14:paraId="25576EB1" w14:textId="77777777" w:rsidR="00D50547" w:rsidRDefault="00D50547" w:rsidP="007D2F4B">
      <w:pPr>
        <w:spacing w:line="480" w:lineRule="auto"/>
        <w:rPr>
          <w:color w:val="212121"/>
          <w:highlight w:val="white"/>
        </w:rPr>
      </w:pP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sidRPr="00771B2A">
        <w:rPr>
          <w:color w:val="222222"/>
          <w:highlight w:val="white"/>
          <w:lang w:val="en-US"/>
        </w:rPr>
        <w:t xml:space="preserve">PRESSMAN, Roger. </w:t>
      </w:r>
      <w:r w:rsidRPr="00771B2A">
        <w:rPr>
          <w:b/>
          <w:color w:val="222222"/>
          <w:highlight w:val="white"/>
          <w:lang w:val="en-US"/>
        </w:rPr>
        <w:t xml:space="preserve">Software Engineering: A Practitioner's Approach. </w:t>
      </w:r>
      <w:r w:rsidRPr="00E5040A">
        <w:rPr>
          <w:color w:val="222222"/>
          <w:highlight w:val="white"/>
        </w:rPr>
        <w:t>7. ed. [</w:t>
      </w:r>
      <w:proofErr w:type="spellStart"/>
      <w:r w:rsidRPr="00E5040A">
        <w:rPr>
          <w:color w:val="222222"/>
          <w:highlight w:val="white"/>
        </w:rPr>
        <w:t>s.l</w:t>
      </w:r>
      <w:proofErr w:type="spellEnd"/>
      <w:r w:rsidRPr="00E5040A">
        <w:rPr>
          <w:color w:val="222222"/>
          <w:highlight w:val="white"/>
        </w:rPr>
        <w:t xml:space="preserve">.]: Mc </w:t>
      </w:r>
      <w:proofErr w:type="spellStart"/>
      <w:r w:rsidRPr="00E5040A">
        <w:rPr>
          <w:color w:val="222222"/>
          <w:highlight w:val="white"/>
        </w:rPr>
        <w:t>Graw</w:t>
      </w:r>
      <w:proofErr w:type="spellEnd"/>
      <w:r w:rsidRPr="00E5040A">
        <w:rPr>
          <w:color w:val="222222"/>
          <w:highlight w:val="white"/>
        </w:rPr>
        <w:t xml:space="preserve"> Hill </w:t>
      </w:r>
      <w:proofErr w:type="spellStart"/>
      <w:r w:rsidRPr="00E5040A">
        <w:rPr>
          <w:color w:val="222222"/>
          <w:highlight w:val="white"/>
        </w:rPr>
        <w:t>India</w:t>
      </w:r>
      <w:proofErr w:type="spellEnd"/>
      <w:r w:rsidRPr="00E5040A">
        <w:rPr>
          <w:color w:val="222222"/>
          <w:highlight w:val="white"/>
        </w:rPr>
        <w:t xml:space="preserve">,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w:t>
      </w:r>
      <w:proofErr w:type="spellStart"/>
      <w:r w:rsidRPr="00E5040A">
        <w:rPr>
          <w:color w:val="212121"/>
          <w:highlight w:val="white"/>
        </w:rPr>
        <w:t>Planager</w:t>
      </w:r>
      <w:proofErr w:type="spellEnd"/>
      <w:r w:rsidRPr="00E5040A">
        <w:rPr>
          <w:color w:val="212121"/>
          <w:sz w:val="26"/>
          <w:szCs w:val="26"/>
          <w:highlight w:val="white"/>
        </w:rPr>
        <w:t>.</w:t>
      </w:r>
      <w:r w:rsidRPr="00E5040A">
        <w:rPr>
          <w:color w:val="212121"/>
          <w:highlight w:val="white"/>
        </w:rPr>
        <w:t xml:space="preserve"> </w:t>
      </w:r>
      <w:proofErr w:type="spellStart"/>
      <w:r w:rsidRPr="00E5040A">
        <w:rPr>
          <w:b/>
          <w:color w:val="212121"/>
          <w:highlight w:val="white"/>
        </w:rPr>
        <w:t>Brazilian</w:t>
      </w:r>
      <w:proofErr w:type="spellEnd"/>
      <w:r w:rsidRPr="00E5040A">
        <w:rPr>
          <w:b/>
          <w:color w:val="212121"/>
          <w:highlight w:val="white"/>
        </w:rPr>
        <w:t xml:space="preserve"> </w:t>
      </w:r>
      <w:proofErr w:type="spellStart"/>
      <w:r w:rsidRPr="00E5040A">
        <w:rPr>
          <w:b/>
          <w:color w:val="212121"/>
          <w:highlight w:val="white"/>
        </w:rPr>
        <w:t>Symposium</w:t>
      </w:r>
      <w:proofErr w:type="spellEnd"/>
      <w:r w:rsidRPr="00E5040A">
        <w:rPr>
          <w:b/>
          <w:color w:val="212121"/>
          <w:highlight w:val="white"/>
        </w:rPr>
        <w:t xml:space="preserve"> on </w:t>
      </w:r>
      <w:proofErr w:type="spellStart"/>
      <w:r w:rsidRPr="00E5040A">
        <w:rPr>
          <w:b/>
          <w:color w:val="212121"/>
          <w:highlight w:val="white"/>
        </w:rPr>
        <w:t>Computers</w:t>
      </w:r>
      <w:proofErr w:type="spellEnd"/>
      <w:r w:rsidRPr="00E5040A">
        <w:rPr>
          <w:b/>
          <w:color w:val="212121"/>
          <w:highlight w:val="white"/>
        </w:rPr>
        <w:t xml:space="preserve"> in </w:t>
      </w:r>
      <w:proofErr w:type="spellStart"/>
      <w:r w:rsidRPr="00E5040A">
        <w:rPr>
          <w:b/>
          <w:color w:val="212121"/>
          <w:highlight w:val="white"/>
        </w:rPr>
        <w:t>Education</w:t>
      </w:r>
      <w:proofErr w:type="spellEnd"/>
      <w:r w:rsidRPr="00E5040A">
        <w:rPr>
          <w:b/>
          <w:color w:val="212121"/>
          <w:highlight w:val="white"/>
        </w:rPr>
        <w:t xml:space="preserve"> (Simpósio Brasileiro </w:t>
      </w:r>
      <w:r w:rsidRPr="00E5040A">
        <w:rPr>
          <w:b/>
          <w:color w:val="212121"/>
          <w:highlight w:val="white"/>
        </w:rPr>
        <w:lastRenderedPageBreak/>
        <w:t>de Informática na Educação-SBIE)</w:t>
      </w:r>
      <w:r w:rsidRPr="00E5040A">
        <w:rPr>
          <w:color w:val="212121"/>
          <w:highlight w:val="white"/>
        </w:rPr>
        <w:t xml:space="preserve"> 2007 </w:t>
      </w:r>
      <w:proofErr w:type="spellStart"/>
      <w:r w:rsidRPr="00E5040A">
        <w:rPr>
          <w:color w:val="212121"/>
          <w:highlight w:val="white"/>
        </w:rPr>
        <w:t>Nov</w:t>
      </w:r>
      <w:proofErr w:type="spellEnd"/>
      <w:r w:rsidRPr="00E5040A">
        <w:rPr>
          <w:color w:val="212121"/>
          <w:highlight w:val="white"/>
        </w:rPr>
        <w:t xml:space="preserve">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w:t>
      </w:r>
      <w:proofErr w:type="spellStart"/>
      <w:r w:rsidRPr="00E5040A">
        <w:rPr>
          <w:color w:val="222222"/>
          <w:highlight w:val="white"/>
        </w:rPr>
        <w:t>Documentation</w:t>
      </w:r>
      <w:proofErr w:type="spellEnd"/>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11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40FBBA22" w14:textId="77777777" w:rsidR="00D50547" w:rsidRPr="00771B2A" w:rsidRDefault="00D50547" w:rsidP="007D2F4B">
      <w:pPr>
        <w:spacing w:line="480" w:lineRule="auto"/>
        <w:rPr>
          <w:color w:val="222222"/>
          <w:highlight w:val="white"/>
          <w:lang w:val="en-US"/>
        </w:rPr>
      </w:pPr>
    </w:p>
    <w:p w14:paraId="44B6D605" w14:textId="77B78D48" w:rsidR="00D50547" w:rsidRDefault="00D50547" w:rsidP="007D2F4B">
      <w:pPr>
        <w:spacing w:line="480" w:lineRule="auto"/>
        <w:rPr>
          <w:color w:val="222222"/>
          <w:highlight w:val="white"/>
        </w:rPr>
      </w:pPr>
      <w:r w:rsidRPr="00771B2A">
        <w:rPr>
          <w:color w:val="222222"/>
          <w:highlight w:val="white"/>
          <w:lang w:val="en-US"/>
        </w:rPr>
        <w:t xml:space="preserve">ROBINS, David; HOLMES, Jason. Aesthetics and credibility in web site design. </w:t>
      </w:r>
      <w:r w:rsidRPr="00771B2A">
        <w:rPr>
          <w:b/>
          <w:color w:val="222222"/>
          <w:highlight w:val="white"/>
          <w:lang w:val="en-US"/>
        </w:rPr>
        <w:t>Information Processing &amp; Management</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44, n. 1, p.386-399, </w:t>
      </w:r>
      <w:proofErr w:type="spellStart"/>
      <w:proofErr w:type="gramStart"/>
      <w:r w:rsidRPr="00771B2A">
        <w:rPr>
          <w:color w:val="222222"/>
          <w:highlight w:val="white"/>
          <w:lang w:val="en-US"/>
        </w:rPr>
        <w:t>jan</w:t>
      </w:r>
      <w:proofErr w:type="gramEnd"/>
      <w:r w:rsidRPr="00771B2A">
        <w:rPr>
          <w:color w:val="222222"/>
          <w:highlight w:val="white"/>
          <w:lang w:val="en-US"/>
        </w:rPr>
        <w:t>.</w:t>
      </w:r>
      <w:proofErr w:type="spellEnd"/>
      <w:r w:rsidRPr="00771B2A">
        <w:rPr>
          <w:color w:val="222222"/>
          <w:highlight w:val="white"/>
          <w:lang w:val="en-US"/>
        </w:rPr>
        <w:t xml:space="preserve"> 2008. Elsevier BV. </w:t>
      </w:r>
      <w:r w:rsidRPr="00E5040A">
        <w:rPr>
          <w:color w:val="222222"/>
          <w:highlight w:val="white"/>
        </w:rPr>
        <w:t xml:space="preserve">Disponível em: &lt;https://www.sciencedirect.com/science/article/pii/S0306457307000568&gt;. </w:t>
      </w:r>
      <w:r>
        <w:rPr>
          <w:color w:val="222222"/>
          <w:highlight w:val="white"/>
        </w:rPr>
        <w:t>Acesso em: 29 abr. 2019.</w:t>
      </w:r>
    </w:p>
    <w:p w14:paraId="353D6332" w14:textId="77777777" w:rsidR="00D50547" w:rsidRDefault="00D50547" w:rsidP="007D2F4B">
      <w:pPr>
        <w:spacing w:line="480" w:lineRule="auto"/>
        <w:rPr>
          <w:color w:val="222222"/>
          <w:highlight w:val="white"/>
        </w:rPr>
      </w:pPr>
    </w:p>
    <w:p w14:paraId="3C699D1C" w14:textId="77777777" w:rsidR="00ED0C28" w:rsidRDefault="00ED0C28" w:rsidP="007D2F4B">
      <w:pPr>
        <w:spacing w:line="480" w:lineRule="auto"/>
        <w:rPr>
          <w:color w:val="222222"/>
          <w:highlight w:val="white"/>
        </w:rPr>
      </w:pPr>
    </w:p>
    <w:p w14:paraId="3ABD1CCE" w14:textId="77777777" w:rsidR="00ED0C28" w:rsidRDefault="00ED0C28" w:rsidP="007D2F4B">
      <w:pPr>
        <w:spacing w:line="480" w:lineRule="auto"/>
        <w:rPr>
          <w:color w:val="222222"/>
          <w:highlight w:val="white"/>
        </w:rPr>
      </w:pPr>
    </w:p>
    <w:p w14:paraId="0406D851" w14:textId="77777777" w:rsidR="00ED0C28" w:rsidRDefault="00ED0C28" w:rsidP="007D2F4B">
      <w:pPr>
        <w:spacing w:line="480" w:lineRule="auto"/>
        <w:rPr>
          <w:color w:val="222222"/>
          <w:highlight w:val="white"/>
        </w:rPr>
      </w:pPr>
    </w:p>
    <w:p w14:paraId="0F1345C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t>ROMERO, Cristóbal; VENTURA, Sebastián; GARCÍA, Enrique</w:t>
      </w:r>
      <w:r w:rsidRPr="00E5040A">
        <w:rPr>
          <w:color w:val="222222"/>
          <w:sz w:val="26"/>
          <w:szCs w:val="26"/>
          <w:highlight w:val="white"/>
        </w:rPr>
        <w:t>.</w:t>
      </w:r>
      <w:r w:rsidRPr="00E5040A">
        <w:rPr>
          <w:color w:val="222222"/>
          <w:highlight w:val="white"/>
        </w:rPr>
        <w:t xml:space="preserve"> </w:t>
      </w:r>
      <w:r>
        <w:rPr>
          <w:color w:val="222222"/>
          <w:highlight w:val="white"/>
        </w:rPr>
        <w:t xml:space="preserve">Data mining in </w:t>
      </w:r>
      <w:proofErr w:type="spellStart"/>
      <w:r>
        <w:rPr>
          <w:color w:val="222222"/>
          <w:highlight w:val="white"/>
        </w:rPr>
        <w:t>course</w:t>
      </w:r>
      <w:proofErr w:type="spellEnd"/>
      <w:r>
        <w:rPr>
          <w:color w:val="222222"/>
          <w:highlight w:val="white"/>
        </w:rPr>
        <w:t xml:space="preserve"> management systems: </w:t>
      </w:r>
      <w:proofErr w:type="spellStart"/>
      <w:r>
        <w:rPr>
          <w:color w:val="222222"/>
          <w:highlight w:val="white"/>
        </w:rPr>
        <w:t>Moodle</w:t>
      </w:r>
      <w:proofErr w:type="spellEnd"/>
      <w:r>
        <w:rPr>
          <w:color w:val="222222"/>
          <w:highlight w:val="white"/>
        </w:rPr>
        <w:t xml:space="preserve"> case </w:t>
      </w:r>
      <w:proofErr w:type="spellStart"/>
      <w:r>
        <w:rPr>
          <w:color w:val="222222"/>
          <w:highlight w:val="white"/>
        </w:rPr>
        <w:t>study</w:t>
      </w:r>
      <w:proofErr w:type="spellEnd"/>
      <w:r>
        <w:rPr>
          <w:color w:val="222222"/>
          <w:highlight w:val="white"/>
        </w:rPr>
        <w:t xml:space="preserve"> </w:t>
      </w:r>
      <w:proofErr w:type="spellStart"/>
      <w:r>
        <w:rPr>
          <w:color w:val="222222"/>
          <w:highlight w:val="white"/>
        </w:rPr>
        <w:t>and</w:t>
      </w:r>
      <w:proofErr w:type="spellEnd"/>
      <w:r>
        <w:rPr>
          <w:color w:val="222222"/>
          <w:highlight w:val="white"/>
        </w:rPr>
        <w:t xml:space="preserve"> tutorial</w:t>
      </w:r>
      <w:r>
        <w:rPr>
          <w:color w:val="222222"/>
          <w:sz w:val="26"/>
          <w:szCs w:val="26"/>
          <w:highlight w:val="white"/>
        </w:rPr>
        <w:t>.</w:t>
      </w:r>
      <w:r>
        <w:rPr>
          <w:color w:val="222222"/>
          <w:highlight w:val="white"/>
        </w:rPr>
        <w:t xml:space="preserve"> </w:t>
      </w:r>
      <w:proofErr w:type="spellStart"/>
      <w:r w:rsidRPr="00E5040A">
        <w:rPr>
          <w:b/>
          <w:color w:val="222222"/>
          <w:highlight w:val="white"/>
        </w:rPr>
        <w:t>Computers</w:t>
      </w:r>
      <w:proofErr w:type="spellEnd"/>
      <w:r w:rsidRPr="00E5040A">
        <w:rPr>
          <w:b/>
          <w:color w:val="222222"/>
          <w:highlight w:val="white"/>
        </w:rPr>
        <w:t xml:space="preserve"> &amp; </w:t>
      </w:r>
      <w:proofErr w:type="spellStart"/>
      <w:r w:rsidRPr="00E5040A">
        <w:rPr>
          <w:b/>
          <w:color w:val="222222"/>
          <w:highlight w:val="white"/>
        </w:rPr>
        <w:t>Education</w:t>
      </w:r>
      <w:proofErr w:type="spellEnd"/>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w:t>
      </w:r>
      <w:proofErr w:type="gramStart"/>
      <w:r w:rsidRPr="00771B2A">
        <w:rPr>
          <w:color w:val="222222"/>
          <w:highlight w:val="white"/>
          <w:lang w:val="en-US"/>
        </w:rPr>
        <w:t>7</w:t>
      </w:r>
      <w:proofErr w:type="gramEnd"/>
      <w:r w:rsidRPr="00771B2A">
        <w:rPr>
          <w:color w:val="222222"/>
          <w:highlight w:val="white"/>
          <w:lang w:val="en-US"/>
        </w:rPr>
        <w:t xml:space="preserve"> dez</w:t>
      </w:r>
      <w:r w:rsidRPr="00771B2A">
        <w:rPr>
          <w:color w:val="222222"/>
          <w:sz w:val="26"/>
          <w:szCs w:val="26"/>
          <w:highlight w:val="white"/>
          <w:lang w:val="en-US"/>
        </w:rPr>
        <w:t>.</w:t>
      </w:r>
      <w:r w:rsidRPr="00771B2A">
        <w:rPr>
          <w:color w:val="222222"/>
          <w:highlight w:val="white"/>
          <w:lang w:val="en-US"/>
        </w:rPr>
        <w:t xml:space="preserve"> 2019</w:t>
      </w:r>
      <w:r w:rsidRPr="00771B2A">
        <w:rPr>
          <w:color w:val="222222"/>
          <w:sz w:val="26"/>
          <w:szCs w:val="26"/>
          <w:highlight w:val="white"/>
          <w:lang w:val="en-US"/>
        </w:rPr>
        <w:t>.</w:t>
      </w:r>
    </w:p>
    <w:p w14:paraId="168F7DFA" w14:textId="77777777" w:rsidR="00D50547" w:rsidRPr="00771B2A" w:rsidRDefault="00D50547" w:rsidP="007D2F4B">
      <w:pPr>
        <w:spacing w:line="480" w:lineRule="auto"/>
        <w:rPr>
          <w:color w:val="222222"/>
          <w:sz w:val="26"/>
          <w:szCs w:val="26"/>
          <w:highlight w:val="white"/>
          <w:lang w:val="en-US"/>
        </w:rPr>
      </w:pPr>
    </w:p>
    <w:p w14:paraId="68219BB4" w14:textId="33647509" w:rsidR="00D50547" w:rsidRPr="00771B2A" w:rsidRDefault="00D50547" w:rsidP="007D2F4B">
      <w:pPr>
        <w:spacing w:line="480" w:lineRule="auto"/>
        <w:rPr>
          <w:color w:val="222222"/>
          <w:highlight w:val="white"/>
          <w:lang w:val="en-US"/>
        </w:rPr>
      </w:pPr>
      <w:r w:rsidRPr="00771B2A">
        <w:rPr>
          <w:color w:val="222222"/>
          <w:highlight w:val="white"/>
          <w:lang w:val="en-US"/>
        </w:rPr>
        <w:lastRenderedPageBreak/>
        <w:t>RUNESON, Per</w:t>
      </w:r>
      <w:proofErr w:type="gramStart"/>
      <w:r w:rsidRPr="00771B2A">
        <w:rPr>
          <w:color w:val="222222"/>
          <w:highlight w:val="white"/>
          <w:lang w:val="en-US"/>
        </w:rPr>
        <w:t>;</w:t>
      </w:r>
      <w:proofErr w:type="gramEnd"/>
      <w:r w:rsidRPr="00771B2A">
        <w:rPr>
          <w:color w:val="222222"/>
          <w:highlight w:val="white"/>
          <w:lang w:val="en-US"/>
        </w:rPr>
        <w:t xml:space="preserve"> HÖST, Martin. Guidelines for conducting and reporting case study research in software engineering. </w:t>
      </w:r>
      <w:r w:rsidRPr="00771B2A">
        <w:rPr>
          <w:b/>
          <w:color w:val="222222"/>
          <w:highlight w:val="white"/>
          <w:lang w:val="en-US"/>
        </w:rPr>
        <w:t>Empirical Software Engineering</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14, n. </w:t>
      </w:r>
      <w:proofErr w:type="gramStart"/>
      <w:r w:rsidRPr="00771B2A">
        <w:rPr>
          <w:color w:val="222222"/>
          <w:highlight w:val="white"/>
          <w:lang w:val="en-US"/>
        </w:rPr>
        <w:t>2</w:t>
      </w:r>
      <w:proofErr w:type="gramEnd"/>
      <w:r w:rsidRPr="00771B2A">
        <w:rPr>
          <w:color w:val="222222"/>
          <w:highlight w:val="white"/>
          <w:lang w:val="en-US"/>
        </w:rPr>
        <w:t xml:space="preserve">, p.131-164, 19 dez. 2008. Springer </w:t>
      </w:r>
      <w:r w:rsidR="00ED0C28" w:rsidRPr="00771B2A">
        <w:rPr>
          <w:color w:val="222222"/>
          <w:highlight w:val="white"/>
          <w:lang w:val="en-US"/>
        </w:rPr>
        <w:t>Science and Business Media LLC.</w:t>
      </w:r>
    </w:p>
    <w:p w14:paraId="21F662FF" w14:textId="77777777" w:rsidR="00D50547" w:rsidRPr="00771B2A" w:rsidRDefault="00D50547" w:rsidP="007D2F4B">
      <w:pPr>
        <w:spacing w:line="480" w:lineRule="auto"/>
        <w:rPr>
          <w:color w:val="222222"/>
          <w:highlight w:val="white"/>
          <w:lang w:val="en-US"/>
        </w:rPr>
      </w:pPr>
    </w:p>
    <w:p w14:paraId="0440A28A" w14:textId="77777777" w:rsidR="00D50547" w:rsidRPr="00BB7CAE" w:rsidRDefault="00D50547" w:rsidP="007D2F4B">
      <w:pPr>
        <w:spacing w:line="480" w:lineRule="auto"/>
        <w:rPr>
          <w:color w:val="222222"/>
          <w:highlight w:val="white"/>
          <w:lang w:val="en-GB"/>
        </w:rPr>
      </w:pPr>
      <w:r w:rsidRPr="00771B2A">
        <w:rPr>
          <w:color w:val="222222"/>
          <w:highlight w:val="white"/>
          <w:lang w:val="en-US"/>
        </w:rPr>
        <w:t xml:space="preserve">SAURO, Jeff. </w:t>
      </w:r>
      <w:r w:rsidRPr="00771B2A">
        <w:rPr>
          <w:b/>
          <w:color w:val="222222"/>
          <w:highlight w:val="white"/>
          <w:lang w:val="en-US"/>
        </w:rPr>
        <w:t xml:space="preserve">MEASURING USABILITY WITH THE SYSTEM USABILITY SCALE (SUS). </w:t>
      </w:r>
      <w:r w:rsidRPr="00771B2A">
        <w:rPr>
          <w:color w:val="222222"/>
          <w:highlight w:val="white"/>
          <w:lang w:val="en-US"/>
        </w:rPr>
        <w:t xml:space="preserve">2011. </w:t>
      </w:r>
      <w:r>
        <w:rPr>
          <w:color w:val="222222"/>
          <w:highlight w:val="white"/>
        </w:rPr>
        <w:t xml:space="preserve">Disponível em: &lt;https://measuringu.com/sus/&gt;. </w:t>
      </w:r>
      <w:proofErr w:type="spellStart"/>
      <w:r w:rsidRPr="00BB7CAE">
        <w:rPr>
          <w:color w:val="222222"/>
          <w:highlight w:val="white"/>
          <w:lang w:val="en-GB"/>
        </w:rPr>
        <w:t>Acesso</w:t>
      </w:r>
      <w:proofErr w:type="spellEnd"/>
      <w:r w:rsidRPr="00BB7CAE">
        <w:rPr>
          <w:color w:val="222222"/>
          <w:highlight w:val="white"/>
          <w:lang w:val="en-GB"/>
        </w:rPr>
        <w:t xml:space="preserve"> em: 30 set. 2019.</w:t>
      </w:r>
    </w:p>
    <w:p w14:paraId="3EA829B3" w14:textId="77777777" w:rsidR="00D50547" w:rsidRPr="00BB7CAE" w:rsidRDefault="00D50547" w:rsidP="007D2F4B">
      <w:pPr>
        <w:spacing w:line="480" w:lineRule="auto"/>
        <w:rPr>
          <w:color w:val="222222"/>
          <w:highlight w:val="white"/>
          <w:lang w:val="en-GB"/>
        </w:rPr>
      </w:pPr>
    </w:p>
    <w:p w14:paraId="0CB4FE02" w14:textId="77777777" w:rsidR="00D50547" w:rsidRPr="00771B2A" w:rsidRDefault="00D50547" w:rsidP="007D2F4B">
      <w:pPr>
        <w:spacing w:line="480" w:lineRule="auto"/>
        <w:rPr>
          <w:color w:val="222222"/>
          <w:highlight w:val="white"/>
          <w:lang w:val="en-US"/>
        </w:rPr>
      </w:pPr>
      <w:r w:rsidRPr="00BB7CAE">
        <w:rPr>
          <w:color w:val="222222"/>
          <w:highlight w:val="white"/>
          <w:lang w:val="en-GB"/>
        </w:rPr>
        <w:t xml:space="preserve">SCHWABER, Ken; BEEDLE, Mike. </w:t>
      </w:r>
      <w:r w:rsidRPr="00771B2A">
        <w:rPr>
          <w:b/>
          <w:color w:val="222222"/>
          <w:highlight w:val="white"/>
          <w:lang w:val="en-US"/>
        </w:rPr>
        <w:t>Agile Software Development with Scrum</w:t>
      </w:r>
      <w:r w:rsidRPr="00771B2A">
        <w:rPr>
          <w:color w:val="222222"/>
          <w:highlight w:val="white"/>
          <w:lang w:val="en-US"/>
        </w:rPr>
        <w:t xml:space="preserve">. </w:t>
      </w:r>
      <w:r w:rsidRPr="00E5040A">
        <w:rPr>
          <w:color w:val="222222"/>
          <w:highlight w:val="white"/>
        </w:rPr>
        <w:t>[</w:t>
      </w:r>
      <w:proofErr w:type="spellStart"/>
      <w:r w:rsidRPr="00E5040A">
        <w:rPr>
          <w:color w:val="222222"/>
          <w:highlight w:val="white"/>
        </w:rPr>
        <w:t>s.i</w:t>
      </w:r>
      <w:proofErr w:type="spellEnd"/>
      <w:r w:rsidRPr="00E5040A">
        <w:rPr>
          <w:color w:val="222222"/>
          <w:highlight w:val="white"/>
        </w:rPr>
        <w:t xml:space="preserve">]: Prentice Hall, 2001. 158 p. Disponível em: &lt;http://sutlib2.sut.ac.th/sut_contents/H129174.pdf&gt;. </w:t>
      </w:r>
      <w:proofErr w:type="spellStart"/>
      <w:r w:rsidRPr="00771B2A">
        <w:rPr>
          <w:color w:val="222222"/>
          <w:highlight w:val="white"/>
          <w:lang w:val="en-US"/>
        </w:rPr>
        <w:t>Acesso</w:t>
      </w:r>
      <w:proofErr w:type="spellEnd"/>
      <w:r w:rsidRPr="00771B2A">
        <w:rPr>
          <w:color w:val="222222"/>
          <w:highlight w:val="white"/>
          <w:lang w:val="en-US"/>
        </w:rPr>
        <w:t xml:space="preserve"> em: 19 ago. 2019.</w:t>
      </w:r>
    </w:p>
    <w:p w14:paraId="4D94AA7D" w14:textId="77777777" w:rsidR="00D50547" w:rsidRPr="00771B2A" w:rsidRDefault="00D50547" w:rsidP="007D2F4B">
      <w:pPr>
        <w:spacing w:line="480" w:lineRule="auto"/>
        <w:rPr>
          <w:color w:val="222222"/>
          <w:highlight w:val="white"/>
          <w:lang w:val="en-US"/>
        </w:rPr>
      </w:pPr>
    </w:p>
    <w:p w14:paraId="059EDE34" w14:textId="77777777" w:rsidR="00D50547" w:rsidRPr="00BB7CAE" w:rsidRDefault="00D50547" w:rsidP="007D2F4B">
      <w:pPr>
        <w:spacing w:line="480" w:lineRule="auto"/>
        <w:rPr>
          <w:color w:val="222222"/>
          <w:highlight w:val="white"/>
          <w:lang w:val="en-GB"/>
        </w:rPr>
      </w:pPr>
      <w:r w:rsidRPr="00771B2A">
        <w:rPr>
          <w:color w:val="222222"/>
          <w:highlight w:val="white"/>
          <w:lang w:val="en-US"/>
        </w:rPr>
        <w:t xml:space="preserve">SEAMAN, </w:t>
      </w:r>
      <w:proofErr w:type="spellStart"/>
      <w:proofErr w:type="gramStart"/>
      <w:r w:rsidRPr="00771B2A">
        <w:rPr>
          <w:color w:val="222222"/>
          <w:highlight w:val="white"/>
          <w:lang w:val="en-US"/>
        </w:rPr>
        <w:t>C.b</w:t>
      </w:r>
      <w:proofErr w:type="spellEnd"/>
      <w:r w:rsidRPr="00771B2A">
        <w:rPr>
          <w:color w:val="222222"/>
          <w:highlight w:val="white"/>
          <w:lang w:val="en-US"/>
        </w:rPr>
        <w:t>..</w:t>
      </w:r>
      <w:proofErr w:type="gramEnd"/>
      <w:r w:rsidRPr="00771B2A">
        <w:rPr>
          <w:color w:val="222222"/>
          <w:highlight w:val="white"/>
          <w:lang w:val="en-US"/>
        </w:rPr>
        <w:t xml:space="preserve"> Qualitative methods in empirical studies of software engineering. </w:t>
      </w:r>
      <w:proofErr w:type="spellStart"/>
      <w:r w:rsidRPr="00771B2A">
        <w:rPr>
          <w:b/>
          <w:color w:val="222222"/>
          <w:highlight w:val="white"/>
          <w:lang w:val="en-US"/>
        </w:rPr>
        <w:t>Ieee</w:t>
      </w:r>
      <w:proofErr w:type="spellEnd"/>
      <w:r w:rsidRPr="00771B2A">
        <w:rPr>
          <w:b/>
          <w:color w:val="222222"/>
          <w:highlight w:val="white"/>
          <w:lang w:val="en-US"/>
        </w:rPr>
        <w:t xml:space="preserve"> Transactions </w:t>
      </w:r>
      <w:proofErr w:type="gramStart"/>
      <w:r w:rsidRPr="00771B2A">
        <w:rPr>
          <w:b/>
          <w:color w:val="222222"/>
          <w:highlight w:val="white"/>
          <w:lang w:val="en-US"/>
        </w:rPr>
        <w:t>On</w:t>
      </w:r>
      <w:proofErr w:type="gramEnd"/>
      <w:r w:rsidRPr="00771B2A">
        <w:rPr>
          <w:b/>
          <w:color w:val="222222"/>
          <w:highlight w:val="white"/>
          <w:lang w:val="en-US"/>
        </w:rPr>
        <w:t xml:space="preserve"> Software Engineering</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25, n. 4, p.557-572, 1999. </w:t>
      </w:r>
      <w:r w:rsidRPr="00BB7CAE">
        <w:rPr>
          <w:color w:val="222222"/>
          <w:highlight w:val="white"/>
          <w:lang w:val="en-GB"/>
        </w:rPr>
        <w:t>Institute of Electrical and Electronics Engineers (IEEE).</w:t>
      </w:r>
    </w:p>
    <w:p w14:paraId="5B5D652F" w14:textId="77777777" w:rsidR="00D50547" w:rsidRPr="00BB7CAE" w:rsidRDefault="00D50547" w:rsidP="007D2F4B">
      <w:pPr>
        <w:spacing w:line="480" w:lineRule="auto"/>
        <w:rPr>
          <w:color w:val="222222"/>
          <w:highlight w:val="white"/>
          <w:lang w:val="en-GB"/>
        </w:rPr>
      </w:pPr>
    </w:p>
    <w:p w14:paraId="4AC33A94" w14:textId="4E52B324" w:rsidR="00D50547" w:rsidRPr="00771B2A" w:rsidRDefault="00D50547" w:rsidP="007D2F4B">
      <w:pPr>
        <w:spacing w:line="480" w:lineRule="auto"/>
        <w:rPr>
          <w:color w:val="222222"/>
          <w:highlight w:val="white"/>
          <w:lang w:val="en-US"/>
        </w:rPr>
      </w:pPr>
      <w:r w:rsidRPr="00771B2A">
        <w:rPr>
          <w:color w:val="222222"/>
          <w:highlight w:val="white"/>
          <w:lang w:val="en-US"/>
        </w:rPr>
        <w:t xml:space="preserve">SHULL, F.; VON WANGENHEIM, </w:t>
      </w:r>
      <w:proofErr w:type="spellStart"/>
      <w:proofErr w:type="gramStart"/>
      <w:r w:rsidRPr="00771B2A">
        <w:rPr>
          <w:color w:val="222222"/>
          <w:highlight w:val="white"/>
          <w:lang w:val="en-US"/>
        </w:rPr>
        <w:t>C.g.</w:t>
      </w:r>
      <w:proofErr w:type="spellEnd"/>
      <w:r w:rsidRPr="00771B2A">
        <w:rPr>
          <w:color w:val="222222"/>
          <w:highlight w:val="white"/>
          <w:lang w:val="en-US"/>
        </w:rPr>
        <w:t>.</w:t>
      </w:r>
      <w:proofErr w:type="gramEnd"/>
      <w:r w:rsidRPr="00771B2A">
        <w:rPr>
          <w:color w:val="222222"/>
          <w:highlight w:val="white"/>
          <w:lang w:val="en-US"/>
        </w:rPr>
        <w:t xml:space="preserve"> </w:t>
      </w:r>
      <w:r w:rsidRPr="00771B2A">
        <w:rPr>
          <w:b/>
          <w:color w:val="222222"/>
          <w:highlight w:val="white"/>
          <w:lang w:val="en-US"/>
        </w:rPr>
        <w:t>To Game or Not to Game</w:t>
      </w:r>
      <w:proofErr w:type="gramStart"/>
      <w:r w:rsidRPr="00771B2A">
        <w:rPr>
          <w:b/>
          <w:color w:val="222222"/>
          <w:highlight w:val="white"/>
          <w:lang w:val="en-US"/>
        </w:rPr>
        <w:t>?</w:t>
      </w:r>
      <w:r w:rsidRPr="00771B2A">
        <w:rPr>
          <w:color w:val="222222"/>
          <w:highlight w:val="white"/>
          <w:lang w:val="en-US"/>
        </w:rPr>
        <w:t>.</w:t>
      </w:r>
      <w:proofErr w:type="gramEnd"/>
      <w:r w:rsidRPr="00771B2A">
        <w:rPr>
          <w:color w:val="222222"/>
          <w:highlight w:val="white"/>
          <w:lang w:val="en-US"/>
        </w:rPr>
        <w:t xml:space="preserve"> </w:t>
      </w:r>
      <w:proofErr w:type="spellStart"/>
      <w:r w:rsidRPr="00771B2A">
        <w:rPr>
          <w:color w:val="222222"/>
          <w:highlight w:val="white"/>
          <w:lang w:val="en-US"/>
        </w:rPr>
        <w:t>Ieee</w:t>
      </w:r>
      <w:proofErr w:type="spellEnd"/>
      <w:r w:rsidRPr="00771B2A">
        <w:rPr>
          <w:color w:val="222222"/>
          <w:highlight w:val="white"/>
          <w:lang w:val="en-US"/>
        </w:rPr>
        <w:t xml:space="preserve"> Software, [</w:t>
      </w:r>
      <w:proofErr w:type="spellStart"/>
      <w:r w:rsidRPr="00771B2A">
        <w:rPr>
          <w:color w:val="222222"/>
          <w:highlight w:val="white"/>
          <w:lang w:val="en-US"/>
        </w:rPr>
        <w:t>s.l.</w:t>
      </w:r>
      <w:proofErr w:type="spellEnd"/>
      <w:r w:rsidRPr="00771B2A">
        <w:rPr>
          <w:color w:val="222222"/>
          <w:highlight w:val="white"/>
          <w:lang w:val="en-US"/>
        </w:rPr>
        <w:t>], v. 26, n. 2, p.92-94, mar. 2009. Institute of Electrical a</w:t>
      </w:r>
      <w:r w:rsidR="00ED0C28" w:rsidRPr="00771B2A">
        <w:rPr>
          <w:color w:val="222222"/>
          <w:highlight w:val="white"/>
          <w:lang w:val="en-US"/>
        </w:rPr>
        <w:t>nd Electronics Engineers (IEEE)</w:t>
      </w:r>
      <w:r w:rsidRPr="00771B2A">
        <w:rPr>
          <w:color w:val="222222"/>
          <w:highlight w:val="white"/>
          <w:lang w:val="en-US"/>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10 </w:t>
      </w:r>
      <w:proofErr w:type="spellStart"/>
      <w:r w:rsidRPr="00771B2A">
        <w:rPr>
          <w:color w:val="222222"/>
          <w:highlight w:val="white"/>
          <w:lang w:val="en-US"/>
        </w:rPr>
        <w:t>mai</w:t>
      </w:r>
      <w:proofErr w:type="spellEnd"/>
      <w:r w:rsidRPr="00771B2A">
        <w:rPr>
          <w:color w:val="222222"/>
          <w:highlight w:val="white"/>
          <w:lang w:val="en-US"/>
        </w:rPr>
        <w:t>. 2019.</w:t>
      </w:r>
    </w:p>
    <w:p w14:paraId="3EAB2332" w14:textId="77777777" w:rsidR="00D50547" w:rsidRPr="00771B2A" w:rsidRDefault="00D50547" w:rsidP="007D2F4B">
      <w:pPr>
        <w:spacing w:line="480" w:lineRule="auto"/>
        <w:rPr>
          <w:color w:val="222222"/>
          <w:highlight w:val="white"/>
          <w:lang w:val="en-US"/>
        </w:rPr>
      </w:pPr>
    </w:p>
    <w:p w14:paraId="1F1A1234" w14:textId="00C291C0" w:rsidR="00D50547" w:rsidRDefault="00D50547" w:rsidP="007D2F4B">
      <w:pPr>
        <w:spacing w:line="480" w:lineRule="auto"/>
        <w:rPr>
          <w:color w:val="222222"/>
          <w:highlight w:val="white"/>
        </w:rPr>
      </w:pPr>
      <w:r w:rsidRPr="00771B2A">
        <w:rPr>
          <w:color w:val="222222"/>
          <w:highlight w:val="white"/>
          <w:lang w:val="en-US"/>
        </w:rPr>
        <w:t xml:space="preserve">SOMMERVILLE, Ian. </w:t>
      </w:r>
      <w:r w:rsidRPr="00771B2A">
        <w:rPr>
          <w:b/>
          <w:color w:val="222222"/>
          <w:highlight w:val="white"/>
          <w:lang w:val="en-US"/>
        </w:rPr>
        <w:t xml:space="preserve">Software Engineering. </w:t>
      </w:r>
      <w:r w:rsidR="00ED0C28" w:rsidRPr="00771B2A">
        <w:rPr>
          <w:color w:val="222222"/>
          <w:highlight w:val="white"/>
          <w:lang w:val="en-US"/>
        </w:rPr>
        <w:t xml:space="preserve">9. ed. </w:t>
      </w:r>
      <w:r w:rsidR="00ED0C28">
        <w:rPr>
          <w:color w:val="222222"/>
          <w:highlight w:val="white"/>
        </w:rPr>
        <w:t>Boston: Pearson, 2011.</w:t>
      </w:r>
    </w:p>
    <w:p w14:paraId="5ADB7679" w14:textId="77777777" w:rsidR="00ED0C28" w:rsidRPr="00E5040A" w:rsidRDefault="00ED0C28" w:rsidP="007D2F4B">
      <w:pPr>
        <w:spacing w:line="480" w:lineRule="auto"/>
        <w:rPr>
          <w:color w:val="222222"/>
          <w:highlight w:val="white"/>
        </w:rPr>
      </w:pPr>
    </w:p>
    <w:p w14:paraId="463912B5" w14:textId="77777777" w:rsidR="00D50547" w:rsidRPr="00E5040A" w:rsidRDefault="00D50547" w:rsidP="007D2F4B">
      <w:pPr>
        <w:spacing w:line="480" w:lineRule="auto"/>
        <w:rPr>
          <w:color w:val="222222"/>
          <w:highlight w:val="white"/>
        </w:rPr>
      </w:pPr>
      <w:r w:rsidRPr="00771B2A">
        <w:rPr>
          <w:color w:val="222222"/>
          <w:highlight w:val="white"/>
          <w:lang w:val="en-US"/>
        </w:rPr>
        <w:t xml:space="preserve">SWANSON, E. Burton. The dimensions of maintenance. </w:t>
      </w:r>
      <w:proofErr w:type="spellStart"/>
      <w:r w:rsidRPr="00771B2A">
        <w:rPr>
          <w:b/>
          <w:color w:val="222222"/>
          <w:highlight w:val="white"/>
          <w:lang w:val="en-US"/>
        </w:rPr>
        <w:t>Icse</w:t>
      </w:r>
      <w:proofErr w:type="spellEnd"/>
      <w:r w:rsidRPr="00771B2A">
        <w:rPr>
          <w:b/>
          <w:color w:val="222222"/>
          <w:highlight w:val="white"/>
          <w:lang w:val="en-US"/>
        </w:rPr>
        <w:t xml:space="preserve"> '76 Proceedings </w:t>
      </w:r>
      <w:proofErr w:type="gramStart"/>
      <w:r w:rsidRPr="00771B2A">
        <w:rPr>
          <w:b/>
          <w:color w:val="222222"/>
          <w:highlight w:val="white"/>
          <w:lang w:val="en-US"/>
        </w:rPr>
        <w:t>Of</w:t>
      </w:r>
      <w:proofErr w:type="gramEnd"/>
      <w:r w:rsidRPr="00771B2A">
        <w:rPr>
          <w:b/>
          <w:color w:val="222222"/>
          <w:highlight w:val="white"/>
          <w:lang w:val="en-US"/>
        </w:rPr>
        <w:t xml:space="preserve"> The 2nd International Conference On Software Engineering. </w:t>
      </w:r>
      <w:r w:rsidRPr="00771B2A">
        <w:rPr>
          <w:color w:val="222222"/>
          <w:highlight w:val="white"/>
          <w:lang w:val="en-US"/>
        </w:rPr>
        <w:t xml:space="preserve">San Francisco, p. 492-497. </w:t>
      </w:r>
      <w:proofErr w:type="gramStart"/>
      <w:r w:rsidRPr="00771B2A">
        <w:rPr>
          <w:color w:val="222222"/>
          <w:highlight w:val="white"/>
          <w:lang w:val="en-US"/>
        </w:rPr>
        <w:t>out</w:t>
      </w:r>
      <w:proofErr w:type="gramEnd"/>
      <w:r w:rsidRPr="00771B2A">
        <w:rPr>
          <w:color w:val="222222"/>
          <w:highlight w:val="white"/>
          <w:lang w:val="en-US"/>
        </w:rPr>
        <w:t xml:space="preserve">. 1976. </w:t>
      </w:r>
      <w:proofErr w:type="spellStart"/>
      <w:r w:rsidRPr="00771B2A">
        <w:rPr>
          <w:color w:val="222222"/>
          <w:highlight w:val="white"/>
          <w:lang w:val="en-US"/>
        </w:rPr>
        <w:t>Disponível</w:t>
      </w:r>
      <w:proofErr w:type="spellEnd"/>
      <w:r w:rsidRPr="00771B2A">
        <w:rPr>
          <w:color w:val="222222"/>
          <w:highlight w:val="white"/>
          <w:lang w:val="en-US"/>
        </w:rPr>
        <w:t xml:space="preserve"> em: &lt;http://delivery.acm.org/10.1145/810000/807723/p492-</w:t>
      </w:r>
      <w:r w:rsidRPr="00771B2A">
        <w:rPr>
          <w:color w:val="222222"/>
          <w:highlight w:val="white"/>
          <w:lang w:val="en-US"/>
        </w:rPr>
        <w:lastRenderedPageBreak/>
        <w:t xml:space="preserve">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proofErr w:type="spellStart"/>
      <w:r>
        <w:rPr>
          <w:b/>
          <w:color w:val="222222"/>
          <w:highlight w:val="white"/>
        </w:rPr>
        <w:t>Introducing</w:t>
      </w:r>
      <w:proofErr w:type="spellEnd"/>
      <w:r>
        <w:rPr>
          <w:b/>
          <w:color w:val="222222"/>
          <w:highlight w:val="white"/>
        </w:rPr>
        <w:t xml:space="preserve"> TKO in Teamwork </w:t>
      </w:r>
      <w:proofErr w:type="spellStart"/>
      <w:r>
        <w:rPr>
          <w:b/>
          <w:color w:val="222222"/>
          <w:highlight w:val="white"/>
        </w:rPr>
        <w:t>Projects</w:t>
      </w:r>
      <w:proofErr w:type="spellEnd"/>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sidRPr="00771B2A">
        <w:rPr>
          <w:color w:val="222222"/>
          <w:highlight w:val="white"/>
          <w:lang w:val="en-US"/>
        </w:rPr>
        <w:t xml:space="preserve">TRACTINSKY, N; KATZ, A.s; IKAR, D. What is beautiful is usable. </w:t>
      </w:r>
      <w:r w:rsidRPr="00771B2A">
        <w:rPr>
          <w:b/>
          <w:color w:val="222222"/>
          <w:highlight w:val="white"/>
          <w:lang w:val="en-US"/>
        </w:rPr>
        <w:t xml:space="preserve">Interacting </w:t>
      </w:r>
      <w:proofErr w:type="gramStart"/>
      <w:r w:rsidRPr="00771B2A">
        <w:rPr>
          <w:b/>
          <w:color w:val="222222"/>
          <w:highlight w:val="white"/>
          <w:lang w:val="en-US"/>
        </w:rPr>
        <w:t>With</w:t>
      </w:r>
      <w:proofErr w:type="gramEnd"/>
      <w:r w:rsidRPr="00771B2A">
        <w:rPr>
          <w:b/>
          <w:color w:val="222222"/>
          <w:highlight w:val="white"/>
          <w:lang w:val="en-US"/>
        </w:rPr>
        <w:t xml:space="preserve"> Computers</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13, n. 2, p.127-145, dez. 2000. Oxford University Press (OUP). </w:t>
      </w:r>
      <w:r w:rsidRPr="00BB7CAE">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 xml:space="preserve">Manual prático do plano de projeto: utilizando o PMBOK </w:t>
      </w:r>
      <w:proofErr w:type="spellStart"/>
      <w:r w:rsidRPr="00E5040A">
        <w:rPr>
          <w:b/>
          <w:color w:val="212121"/>
          <w:highlight w:val="white"/>
        </w:rPr>
        <w:t>Guide</w:t>
      </w:r>
      <w:proofErr w:type="spellEnd"/>
      <w:r w:rsidRPr="00E5040A">
        <w:rPr>
          <w:color w:val="212121"/>
          <w:sz w:val="26"/>
          <w:szCs w:val="26"/>
          <w:highlight w:val="white"/>
        </w:rPr>
        <w:t>.</w:t>
      </w:r>
      <w:r w:rsidRPr="00E5040A">
        <w:rPr>
          <w:color w:val="212121"/>
          <w:highlight w:val="white"/>
        </w:rPr>
        <w:t xml:space="preserve"> </w:t>
      </w:r>
      <w:proofErr w:type="spellStart"/>
      <w:r w:rsidRPr="00E5040A">
        <w:rPr>
          <w:color w:val="212121"/>
          <w:highlight w:val="white"/>
        </w:rPr>
        <w:t>Brasport</w:t>
      </w:r>
      <w:proofErr w:type="spellEnd"/>
      <w:r w:rsidRPr="00E5040A">
        <w:rPr>
          <w:color w:val="212121"/>
          <w:highlight w:val="white"/>
        </w:rPr>
        <w: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Bootstrap Get Started</w:t>
      </w:r>
      <w:r w:rsidRPr="00771B2A">
        <w:rPr>
          <w:color w:val="212121"/>
          <w:highlight w:val="white"/>
          <w:lang w:val="en-US"/>
        </w:rPr>
        <w:t>, 2018</w:t>
      </w:r>
      <w:r w:rsidRPr="00771B2A">
        <w:rPr>
          <w:color w:val="212121"/>
          <w:sz w:val="26"/>
          <w:szCs w:val="26"/>
          <w:highlight w:val="white"/>
          <w:lang w:val="en-US"/>
        </w:rPr>
        <w:t>.</w:t>
      </w:r>
      <w:r w:rsidRPr="00771B2A">
        <w:rPr>
          <w:color w:val="212121"/>
          <w:highlight w:val="white"/>
          <w:lang w:val="en-US"/>
        </w:rPr>
        <w:t xml:space="preserve"> </w:t>
      </w:r>
      <w:proofErr w:type="spellStart"/>
      <w:r w:rsidRPr="00771B2A">
        <w:rPr>
          <w:color w:val="212121"/>
          <w:highlight w:val="white"/>
          <w:lang w:val="en-US"/>
        </w:rPr>
        <w:t>Disponível</w:t>
      </w:r>
      <w:proofErr w:type="spellEnd"/>
      <w:r w:rsidRPr="00771B2A">
        <w:rPr>
          <w:color w:val="212121"/>
          <w:highlight w:val="white"/>
          <w:lang w:val="en-US"/>
        </w:rPr>
        <w:t xml:space="preserve"> em 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com/bootstrap/bootstrap_get_started</w:t>
      </w:r>
      <w:r w:rsidRPr="00771B2A">
        <w:rPr>
          <w:color w:val="212121"/>
          <w:sz w:val="26"/>
          <w:szCs w:val="26"/>
          <w:highlight w:val="white"/>
          <w:lang w:val="en-US"/>
        </w:rPr>
        <w:t>.</w:t>
      </w:r>
      <w:r w:rsidRPr="00771B2A">
        <w:rPr>
          <w:color w:val="212121"/>
          <w:highlight w:val="white"/>
          <w:lang w:val="en-US"/>
        </w:rPr>
        <w:t>asp</w:t>
      </w:r>
    </w:p>
    <w:p w14:paraId="2A0A7724" w14:textId="77777777" w:rsidR="00D50547" w:rsidRPr="00771B2A" w:rsidRDefault="00D50547" w:rsidP="007D2F4B">
      <w:pPr>
        <w:spacing w:line="480" w:lineRule="auto"/>
        <w:rPr>
          <w:color w:val="222222"/>
          <w:highlight w:val="white"/>
          <w:lang w:val="en-US"/>
        </w:rPr>
      </w:pPr>
    </w:p>
    <w:p w14:paraId="6E89726C" w14:textId="77777777" w:rsidR="00D50547" w:rsidRPr="00771B2A" w:rsidRDefault="00D50547" w:rsidP="007D2F4B">
      <w:pPr>
        <w:spacing w:line="480" w:lineRule="auto"/>
        <w:rPr>
          <w:color w:val="212121"/>
          <w:highlight w:val="white"/>
          <w:lang w:val="en-US"/>
        </w:rPr>
      </w:pPr>
      <w:r w:rsidRPr="00771B2A">
        <w:rPr>
          <w:color w:val="212121"/>
          <w:highlight w:val="white"/>
          <w:lang w:val="en-US"/>
        </w:rPr>
        <w:lastRenderedPageBreak/>
        <w:t xml:space="preserve">W3SCHOOLS, </w:t>
      </w:r>
      <w:r w:rsidRPr="00771B2A">
        <w:rPr>
          <w:b/>
          <w:color w:val="212121"/>
          <w:highlight w:val="white"/>
          <w:lang w:val="en-US"/>
        </w:rPr>
        <w:t>CSS Introduction</w:t>
      </w:r>
      <w:r w:rsidRPr="00771B2A">
        <w:rPr>
          <w:color w:val="212121"/>
          <w:sz w:val="26"/>
          <w:szCs w:val="26"/>
          <w:highlight w:val="white"/>
          <w:lang w:val="en-US"/>
        </w:rPr>
        <w:t>.</w:t>
      </w:r>
      <w:r w:rsidRPr="00771B2A">
        <w:rPr>
          <w:color w:val="212121"/>
          <w:highlight w:val="white"/>
          <w:lang w:val="en-US"/>
        </w:rPr>
        <w:t xml:space="preserve"> </w:t>
      </w:r>
      <w:proofErr w:type="spellStart"/>
      <w:r w:rsidRPr="00771B2A">
        <w:rPr>
          <w:color w:val="212121"/>
          <w:highlight w:val="white"/>
          <w:lang w:val="en-US"/>
        </w:rPr>
        <w:t>Disponível</w:t>
      </w:r>
      <w:proofErr w:type="spellEnd"/>
      <w:r w:rsidRPr="00771B2A">
        <w:rPr>
          <w:color w:val="212121"/>
          <w:highlight w:val="white"/>
          <w:lang w:val="en-US"/>
        </w:rPr>
        <w:t xml:space="preserve"> em &lt;https://www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com/css/css_intro</w:t>
      </w:r>
      <w:r w:rsidRPr="00771B2A">
        <w:rPr>
          <w:color w:val="212121"/>
          <w:sz w:val="26"/>
          <w:szCs w:val="26"/>
          <w:highlight w:val="white"/>
          <w:lang w:val="en-US"/>
        </w:rPr>
        <w:t>.</w:t>
      </w:r>
      <w:r w:rsidRPr="00771B2A">
        <w:rPr>
          <w:color w:val="212121"/>
          <w:highlight w:val="white"/>
          <w:lang w:val="en-US"/>
        </w:rPr>
        <w:t>asp&gt;</w:t>
      </w:r>
    </w:p>
    <w:p w14:paraId="736B7266" w14:textId="77777777" w:rsidR="00E515F3" w:rsidRPr="00771B2A" w:rsidRDefault="00E515F3" w:rsidP="007D2F4B">
      <w:pPr>
        <w:spacing w:line="480" w:lineRule="auto"/>
        <w:rPr>
          <w:color w:val="222222"/>
          <w:highlight w:val="white"/>
          <w:lang w:val="en-US"/>
        </w:rPr>
      </w:pPr>
    </w:p>
    <w:p w14:paraId="25672BF5" w14:textId="77777777" w:rsidR="00D50547" w:rsidRPr="00771B2A" w:rsidRDefault="00D50547" w:rsidP="007D2F4B">
      <w:pPr>
        <w:spacing w:line="480" w:lineRule="auto"/>
        <w:rPr>
          <w:lang w:val="en-US"/>
        </w:rPr>
      </w:pPr>
      <w:r w:rsidRPr="00771B2A">
        <w:rPr>
          <w:color w:val="222222"/>
          <w:highlight w:val="white"/>
          <w:lang w:val="en-US"/>
        </w:rPr>
        <w:t xml:space="preserve">WEGENAAR, Gerard et al. </w:t>
      </w:r>
      <w:proofErr w:type="gramStart"/>
      <w:r w:rsidRPr="00771B2A">
        <w:rPr>
          <w:color w:val="222222"/>
          <w:highlight w:val="white"/>
          <w:lang w:val="en-US"/>
        </w:rPr>
        <w:t>Working</w:t>
      </w:r>
      <w:proofErr w:type="gramEnd"/>
      <w:r w:rsidRPr="00771B2A">
        <w:rPr>
          <w:color w:val="222222"/>
          <w:highlight w:val="white"/>
          <w:lang w:val="en-US"/>
        </w:rPr>
        <w:t xml:space="preserve"> software over comprehensive documentation – Rationales of agile teams for artefacts usage. </w:t>
      </w:r>
      <w:r w:rsidRPr="00771B2A">
        <w:rPr>
          <w:b/>
          <w:color w:val="222222"/>
          <w:highlight w:val="white"/>
          <w:lang w:val="en-US"/>
        </w:rPr>
        <w:t xml:space="preserve">Journal </w:t>
      </w:r>
      <w:proofErr w:type="gramStart"/>
      <w:r w:rsidRPr="00771B2A">
        <w:rPr>
          <w:b/>
          <w:color w:val="222222"/>
          <w:highlight w:val="white"/>
          <w:lang w:val="en-US"/>
        </w:rPr>
        <w:t>Of</w:t>
      </w:r>
      <w:proofErr w:type="gramEnd"/>
      <w:r w:rsidRPr="00771B2A">
        <w:rPr>
          <w:b/>
          <w:color w:val="222222"/>
          <w:highlight w:val="white"/>
          <w:lang w:val="en-US"/>
        </w:rPr>
        <w:t xml:space="preserve"> Software Engineering Research And Development. </w:t>
      </w:r>
      <w:r w:rsidRPr="00771B2A">
        <w:rPr>
          <w:color w:val="222222"/>
          <w:highlight w:val="white"/>
          <w:lang w:val="en-US"/>
        </w:rPr>
        <w:t xml:space="preserve">Harvard, p. 1-23. 10 </w:t>
      </w:r>
      <w:proofErr w:type="spellStart"/>
      <w:proofErr w:type="gramStart"/>
      <w:r w:rsidRPr="00771B2A">
        <w:rPr>
          <w:color w:val="222222"/>
          <w:highlight w:val="white"/>
          <w:lang w:val="en-US"/>
        </w:rPr>
        <w:t>jul</w:t>
      </w:r>
      <w:proofErr w:type="gramEnd"/>
      <w:r w:rsidRPr="00771B2A">
        <w:rPr>
          <w:color w:val="222222"/>
          <w:highlight w:val="white"/>
          <w:lang w:val="en-US"/>
        </w:rPr>
        <w:t>.</w:t>
      </w:r>
      <w:proofErr w:type="spellEnd"/>
      <w:r w:rsidRPr="00771B2A">
        <w:rPr>
          <w:color w:val="222222"/>
          <w:highlight w:val="white"/>
          <w:lang w:val="en-US"/>
        </w:rPr>
        <w:t xml:space="preserve"> 2018.</w:t>
      </w:r>
    </w:p>
    <w:p w14:paraId="52E677B5" w14:textId="77777777" w:rsidR="001F49E4" w:rsidRPr="00771B2A" w:rsidRDefault="001F49E4" w:rsidP="007D2F4B">
      <w:pPr>
        <w:spacing w:line="480" w:lineRule="auto"/>
        <w:rPr>
          <w:color w:val="212121"/>
          <w:highlight w:val="white"/>
          <w:lang w:val="en-US"/>
        </w:rPr>
      </w:pPr>
    </w:p>
    <w:p w14:paraId="6E8B4168" w14:textId="77777777" w:rsidR="001F49E4" w:rsidRPr="00E5040A"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6ABF9C6" w14:textId="77777777" w:rsidR="001F49E4" w:rsidRDefault="001F49E4" w:rsidP="007D2F4B">
      <w:pPr>
        <w:spacing w:line="480" w:lineRule="auto"/>
        <w:rPr>
          <w:color w:val="222222"/>
          <w:highlight w:val="white"/>
        </w:rPr>
      </w:pPr>
    </w:p>
    <w:p w14:paraId="4B7B3A99" w14:textId="77777777" w:rsidR="00230FD2" w:rsidRDefault="00230FD2" w:rsidP="007D2F4B">
      <w:pPr>
        <w:spacing w:line="480" w:lineRule="auto"/>
        <w:rPr>
          <w:color w:val="222222"/>
          <w:highlight w:val="white"/>
        </w:rPr>
      </w:pPr>
    </w:p>
    <w:p w14:paraId="5183D30D" w14:textId="77777777" w:rsidR="00230FD2" w:rsidRDefault="00230FD2" w:rsidP="007D2F4B">
      <w:pPr>
        <w:spacing w:line="480" w:lineRule="auto"/>
        <w:rPr>
          <w:color w:val="222222"/>
          <w:highlight w:val="white"/>
        </w:rPr>
      </w:pPr>
    </w:p>
    <w:p w14:paraId="494480E6" w14:textId="77777777" w:rsidR="00230FD2" w:rsidRDefault="00230FD2" w:rsidP="007D2F4B">
      <w:pPr>
        <w:spacing w:line="480" w:lineRule="auto"/>
        <w:rPr>
          <w:color w:val="222222"/>
          <w:highlight w:val="white"/>
        </w:rPr>
      </w:pPr>
    </w:p>
    <w:p w14:paraId="0EC62036" w14:textId="77777777" w:rsidR="001F49E4" w:rsidRPr="00E5040A" w:rsidRDefault="001F49E4" w:rsidP="007D2F4B">
      <w:pPr>
        <w:spacing w:line="480" w:lineRule="auto"/>
      </w:pPr>
      <w:r w:rsidRPr="00E5040A">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0E6BCB0E" w14:textId="77777777" w:rsidR="00ED0C28" w:rsidRDefault="00ED0C28" w:rsidP="007D2F4B">
      <w:pPr>
        <w:spacing w:line="480" w:lineRule="auto"/>
        <w:rPr>
          <w:color w:val="222222"/>
          <w:highlight w:val="white"/>
        </w:rPr>
      </w:pPr>
    </w:p>
    <w:p w14:paraId="5859A111" w14:textId="77777777" w:rsidR="00ED0C28" w:rsidRDefault="00ED0C28" w:rsidP="007D2F4B">
      <w:pPr>
        <w:spacing w:line="480" w:lineRule="auto"/>
        <w:rPr>
          <w:color w:val="222222"/>
          <w:highlight w:val="white"/>
        </w:rPr>
      </w:pPr>
    </w:p>
    <w:p w14:paraId="0184DFDF" w14:textId="77777777" w:rsidR="00ED0C28" w:rsidRDefault="00ED0C28" w:rsidP="007D2F4B">
      <w:pPr>
        <w:spacing w:line="480" w:lineRule="auto"/>
        <w:rPr>
          <w:color w:val="222222"/>
          <w:highlight w:val="white"/>
        </w:rPr>
      </w:pPr>
    </w:p>
    <w:p w14:paraId="618D278E" w14:textId="77777777" w:rsidR="00ED0C28" w:rsidRDefault="00ED0C28" w:rsidP="007D2F4B">
      <w:pPr>
        <w:spacing w:line="480" w:lineRule="auto"/>
        <w:rPr>
          <w:color w:val="222222"/>
          <w:highlight w:val="white"/>
        </w:rPr>
      </w:pPr>
    </w:p>
    <w:p w14:paraId="7F335F9B" w14:textId="77777777" w:rsidR="00ED0C28" w:rsidRDefault="00ED0C28" w:rsidP="007D2F4B">
      <w:pPr>
        <w:spacing w:line="480" w:lineRule="auto"/>
        <w:rPr>
          <w:color w:val="222222"/>
          <w:highlight w:val="white"/>
        </w:rPr>
      </w:pPr>
    </w:p>
    <w:p w14:paraId="4141ADA5" w14:textId="77777777" w:rsidR="00E515F3" w:rsidRDefault="00E515F3"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85" w:name="_Toc23089999"/>
      <w:r w:rsidRPr="00F3745F">
        <w:t>APÊNDICE A - Casos de uso</w:t>
      </w:r>
      <w:bookmarkEnd w:id="85"/>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lastRenderedPageBreak/>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5"/>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rPr>
              <w:lastRenderedPageBreak/>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8"/>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0"/>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2"/>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 xml:space="preserve">Fluxo alternativo 2 - Ordenar e </w:t>
            </w:r>
            <w:proofErr w:type="spellStart"/>
            <w:r w:rsidRPr="00E5040A">
              <w:rPr>
                <w:b/>
              </w:rPr>
              <w:t>i</w:t>
            </w:r>
            <w:r w:rsidR="003B3C2C">
              <w:rPr>
                <w:b/>
              </w:rPr>
              <w:t>n</w:t>
            </w:r>
            <w:r w:rsidRPr="00E5040A">
              <w:rPr>
                <w:b/>
              </w:rPr>
              <w:t>dentar</w:t>
            </w:r>
            <w:proofErr w:type="spellEnd"/>
            <w:r w:rsidRPr="00E5040A">
              <w:rPr>
                <w:b/>
              </w:rPr>
              <w:t xml:space="preserve">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w:t>
            </w:r>
            <w:proofErr w:type="spellStart"/>
            <w:r w:rsidRPr="00E5040A">
              <w:t>i</w:t>
            </w:r>
            <w:r w:rsidR="003B3C2C">
              <w:t>n</w:t>
            </w:r>
            <w:r w:rsidRPr="00E5040A">
              <w:t>dentar</w:t>
            </w:r>
            <w:proofErr w:type="spellEnd"/>
            <w:r w:rsidRPr="00E5040A">
              <w:t xml:space="preserve">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4"/>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6"/>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7"/>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6"/>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1"/>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8"/>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9"/>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0"/>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0"/>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0"/>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r w:rsidRPr="003B3C2C">
              <w:rPr>
                <w:i/>
              </w:rPr>
              <w:t>template</w:t>
            </w:r>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r w:rsidRPr="00E5040A">
              <w:rPr>
                <w:i/>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r w:rsidRPr="00E5040A">
              <w:rPr>
                <w:i/>
              </w:rPr>
              <w:t>template</w:t>
            </w:r>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1"/>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2"/>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w:t>
            </w:r>
            <w:proofErr w:type="gramStart"/>
            <w:r w:rsidRPr="00E5040A">
              <w:t>as atividade</w:t>
            </w:r>
            <w:proofErr w:type="gramEnd"/>
            <w:r w:rsidRPr="00E5040A">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4"/>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6"/>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7"/>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8"/>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0"/>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0"/>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1"/>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2"/>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3"/>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4"/>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4"/>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5"/>
                          <a:srcRect/>
                          <a:stretch>
                            <a:fillRect/>
                          </a:stretch>
                        </pic:blipFill>
                        <pic:spPr>
                          <a:xfrm>
                            <a:off x="0" y="0"/>
                            <a:ext cx="5886450" cy="1574800"/>
                          </a:xfrm>
                          <a:prstGeom prst="rect">
                            <a:avLst/>
                          </a:prstGeom>
                          <a:ln/>
                        </pic:spPr>
                      </pic:pic>
                    </a:graphicData>
                  </a:graphic>
                </wp:inline>
              </w:drawing>
            </w:r>
            <w:r>
              <w:rPr>
                <w:noProof/>
                <w:sz w:val="20"/>
                <w:szCs w:val="20"/>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7"/>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8"/>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0"/>
                          <a:srcRect/>
                          <a:stretch>
                            <a:fillRect/>
                          </a:stretch>
                        </pic:blipFill>
                        <pic:spPr>
                          <a:xfrm>
                            <a:off x="0" y="0"/>
                            <a:ext cx="5886450" cy="2908300"/>
                          </a:xfrm>
                          <a:prstGeom prst="rect">
                            <a:avLst/>
                          </a:prstGeom>
                          <a:ln/>
                        </pic:spPr>
                      </pic:pic>
                    </a:graphicData>
                  </a:graphic>
                </wp:inline>
              </w:drawing>
            </w:r>
            <w:r>
              <w:rPr>
                <w:noProof/>
                <w:sz w:val="20"/>
                <w:szCs w:val="20"/>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2"/>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3"/>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3"/>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4"/>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4"/>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4"/>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5"/>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7"/>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8"/>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9"/>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0"/>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1"/>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1"/>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2"/>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3"/>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4"/>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6"/>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8"/>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8"/>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8"/>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9"/>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0"/>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1"/>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w:t>
            </w:r>
            <w:proofErr w:type="gramStart"/>
            <w:r w:rsidRPr="00E5040A">
              <w:t>administrador  clica</w:t>
            </w:r>
            <w:proofErr w:type="gramEnd"/>
            <w:r w:rsidRPr="00E5040A">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1"/>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 xml:space="preserve">Fluxo Alternativo 3 - Avaliação </w:t>
            </w:r>
            <w:proofErr w:type="spellStart"/>
            <w:r w:rsidRPr="00E5040A">
              <w:rPr>
                <w:b/>
              </w:rPr>
              <w:t>semi-automatizada</w:t>
            </w:r>
            <w:proofErr w:type="spellEnd"/>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w:t>
            </w:r>
            <w:proofErr w:type="spellStart"/>
            <w:r w:rsidRPr="00E5040A">
              <w:t>semi-automatizada</w:t>
            </w:r>
            <w:proofErr w:type="spellEnd"/>
            <w:r w:rsidRPr="00E5040A">
              <w:t>”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1"/>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86" w:name="_Toc23090000"/>
      <w:r w:rsidRPr="00E5040A">
        <w:lastRenderedPageBreak/>
        <w:t>APÊNDICE B - Questionário sobre o dotProject+</w:t>
      </w:r>
      <w:bookmarkEnd w:id="86"/>
    </w:p>
    <w:p w14:paraId="5FB0F00D" w14:textId="77777777" w:rsidR="00E515F3" w:rsidRDefault="00E5040A" w:rsidP="007D2F4B">
      <w:pPr>
        <w:spacing w:line="480" w:lineRule="auto"/>
      </w:pPr>
      <w:r>
        <w:rPr>
          <w:noProof/>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2"/>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3"/>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5"/>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87" w:name="_Toc23090001"/>
      <w:r w:rsidRPr="00E5040A">
        <w:lastRenderedPageBreak/>
        <w:t>APÊNDICE C - Resultado do teste de usabilidade do primeiro protótipo de tela desenvolvido</w:t>
      </w:r>
      <w:bookmarkEnd w:id="87"/>
    </w:p>
    <w:p w14:paraId="2DD5A94E" w14:textId="77777777" w:rsidR="00E515F3" w:rsidRDefault="00E5040A" w:rsidP="007D2F4B">
      <w:pPr>
        <w:spacing w:line="480" w:lineRule="auto"/>
        <w:rPr>
          <w:b/>
        </w:rPr>
      </w:pPr>
      <w:r>
        <w:rPr>
          <w:b/>
          <w:noProof/>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7"/>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88" w:name="_Toc23090002"/>
      <w:r w:rsidRPr="00BD4E35">
        <w:lastRenderedPageBreak/>
        <w:t>APÊNDICE D - Protótipos de tela</w:t>
      </w:r>
      <w:bookmarkEnd w:id="88"/>
    </w:p>
    <w:p w14:paraId="16938B12" w14:textId="77777777" w:rsidR="00E515F3" w:rsidRDefault="00E5040A" w:rsidP="007D2F4B">
      <w:pPr>
        <w:pStyle w:val="Estilo1"/>
        <w:spacing w:line="480" w:lineRule="auto"/>
        <w:jc w:val="center"/>
      </w:pPr>
      <w:bookmarkStart w:id="89" w:name="_rt8zh1u07sgm" w:colFirst="0" w:colLast="0"/>
      <w:bookmarkStart w:id="90" w:name="_sb9i7va6sgdu" w:colFirst="0" w:colLast="0"/>
      <w:bookmarkEnd w:id="89"/>
      <w:bookmarkEnd w:id="90"/>
      <w: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91" w:name="_ynmx1fiviy4n" w:colFirst="0" w:colLast="0"/>
      <w:bookmarkEnd w:id="91"/>
      <w: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92" w:name="_3aovgl97ssjw" w:colFirst="0" w:colLast="0"/>
      <w:bookmarkEnd w:id="92"/>
      <w: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3"/>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93" w:name="_v5g3a86jeeqn" w:colFirst="0" w:colLast="0"/>
      <w:bookmarkEnd w:id="93"/>
      <w: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4"/>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sectPr w:rsidR="00E515F3" w:rsidSect="00B828DE">
      <w:type w:val="continuous"/>
      <w:pgSz w:w="12240" w:h="15840"/>
      <w:pgMar w:top="1701" w:right="1134" w:bottom="1134" w:left="1701" w:header="0" w:footer="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ean Hauck" w:date="2019-10-29T17:20:00Z" w:initials="JH">
    <w:p w14:paraId="4E0282A4" w14:textId="77777777" w:rsidR="00C6074B" w:rsidRDefault="00C6074B">
      <w:pPr>
        <w:pStyle w:val="Textodecomentrio"/>
      </w:pPr>
      <w:r>
        <w:rPr>
          <w:rStyle w:val="Refdecomentrio"/>
        </w:rPr>
        <w:annotationRef/>
      </w:r>
      <w:r>
        <w:t>Atualizar o texto:</w:t>
      </w:r>
    </w:p>
    <w:p w14:paraId="78837646" w14:textId="77777777" w:rsidR="00C6074B" w:rsidRDefault="00C6074B">
      <w:pPr>
        <w:pStyle w:val="Textodecomentrio"/>
      </w:pPr>
      <w:r>
        <w:t>Incluir uma frase apresentando como a implementação foi realizada.</w:t>
      </w:r>
    </w:p>
    <w:p w14:paraId="1DD03BCD" w14:textId="1D649575" w:rsidR="00C6074B" w:rsidRDefault="00C6074B">
      <w:pPr>
        <w:pStyle w:val="Textodecomentrio"/>
      </w:pPr>
      <w:r>
        <w:t>Incluir uma frase resumindo os resultados da avaliação da ferramenta implementada.</w:t>
      </w:r>
    </w:p>
  </w:comment>
  <w:comment w:id="1" w:author="Jean Hauck" w:date="2019-10-29T17:21:00Z" w:initials="JH">
    <w:p w14:paraId="36C6727C" w14:textId="61E94081" w:rsidR="00C6074B" w:rsidRDefault="00C6074B">
      <w:pPr>
        <w:pStyle w:val="Textodecomentrio"/>
      </w:pPr>
      <w:r>
        <w:rPr>
          <w:rStyle w:val="Refdecomentrio"/>
        </w:rPr>
        <w:annotationRef/>
      </w:r>
      <w:r>
        <w:t>Atualizar com a nova versão em português</w:t>
      </w:r>
    </w:p>
  </w:comment>
  <w:comment w:id="60" w:author="Jean Hauck" w:date="2019-10-29T19:10:00Z" w:initials="JH">
    <w:p w14:paraId="19368ADB" w14:textId="68A1DEFD" w:rsidR="00C6074B" w:rsidRDefault="00C6074B">
      <w:pPr>
        <w:pStyle w:val="Textodecomentrio"/>
      </w:pPr>
      <w:r>
        <w:rPr>
          <w:rStyle w:val="Refdecomentrio"/>
        </w:rPr>
        <w:annotationRef/>
      </w:r>
      <w:r>
        <w:t>Qual versão?</w:t>
      </w:r>
    </w:p>
  </w:comment>
  <w:comment w:id="61" w:author="Jean Hauck" w:date="2019-10-29T19:12:00Z" w:initials="JH">
    <w:p w14:paraId="05325A60" w14:textId="77777777" w:rsidR="00C6074B" w:rsidRDefault="00C6074B" w:rsidP="008E6973">
      <w:pPr>
        <w:pStyle w:val="Textodecomentrio"/>
      </w:pPr>
      <w:r>
        <w:rPr>
          <w:rStyle w:val="Refdecomentrio"/>
        </w:rPr>
        <w:annotationRef/>
      </w:r>
    </w:p>
    <w:p w14:paraId="24F47FDB" w14:textId="77C1B82A" w:rsidR="00C6074B" w:rsidRDefault="00C6074B" w:rsidP="008E6973">
      <w:pPr>
        <w:pStyle w:val="Textodecomentrio"/>
      </w:pPr>
      <w:r>
        <w:t>Seria bem importante mostrar as versões dessas tecnologias, especialmente se tiverem sido atualizadas na versão nova</w:t>
      </w:r>
    </w:p>
  </w:comment>
  <w:comment w:id="65" w:author="Jean Hauck" w:date="2019-10-29T19:17:00Z" w:initials="JH">
    <w:p w14:paraId="632920EE" w14:textId="742ECCDE" w:rsidR="00C6074B" w:rsidRDefault="00C6074B">
      <w:pPr>
        <w:pStyle w:val="Textodecomentrio"/>
      </w:pPr>
      <w:r>
        <w:rPr>
          <w:rStyle w:val="Refdecomentrio"/>
        </w:rPr>
        <w:annotationRef/>
      </w:r>
      <w:r>
        <w:t>Melhor “borrar” o IP da máquina que aparece na configuração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D03BCD" w15:done="0"/>
  <w15:commentEx w15:paraId="36C6727C" w15:done="0"/>
  <w15:commentEx w15:paraId="19368ADB" w15:done="0"/>
  <w15:commentEx w15:paraId="24F47FDB" w15:done="0"/>
  <w15:commentEx w15:paraId="632920E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D03BCD" w16cid:durableId="2162F343"/>
  <w16cid:commentId w16cid:paraId="36C6727C" w16cid:durableId="2162F382"/>
  <w16cid:commentId w16cid:paraId="2A0B3F7C" w16cid:durableId="2162F510"/>
  <w16cid:commentId w16cid:paraId="31468A8D" w16cid:durableId="2162F717"/>
  <w16cid:commentId w16cid:paraId="2A5A7679" w16cid:durableId="2162F7C0"/>
  <w16cid:commentId w16cid:paraId="0ADBFB98" w16cid:durableId="21630A91"/>
  <w16cid:commentId w16cid:paraId="02A1928B" w16cid:durableId="21630BAB"/>
  <w16cid:commentId w16cid:paraId="19368ADB" w16cid:durableId="21630D38"/>
  <w16cid:commentId w16cid:paraId="24F47FDB" w16cid:durableId="21630D8C"/>
  <w16cid:commentId w16cid:paraId="632920EE" w16cid:durableId="21630EBB"/>
  <w16cid:commentId w16cid:paraId="7735311E" w16cid:durableId="2163127C"/>
  <w16cid:commentId w16cid:paraId="288CFA0B" w16cid:durableId="216314D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244C4" w14:textId="77777777" w:rsidR="007A7796" w:rsidRDefault="007A7796">
      <w:pPr>
        <w:spacing w:line="240" w:lineRule="auto"/>
      </w:pPr>
      <w:r>
        <w:separator/>
      </w:r>
    </w:p>
  </w:endnote>
  <w:endnote w:type="continuationSeparator" w:id="0">
    <w:p w14:paraId="3F5C2927" w14:textId="77777777" w:rsidR="007A7796" w:rsidRDefault="007A77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765159" w14:textId="77777777" w:rsidR="007A7796" w:rsidRDefault="007A7796">
      <w:pPr>
        <w:spacing w:line="240" w:lineRule="auto"/>
      </w:pPr>
      <w:r>
        <w:separator/>
      </w:r>
    </w:p>
  </w:footnote>
  <w:footnote w:type="continuationSeparator" w:id="0">
    <w:p w14:paraId="11ED55C4" w14:textId="77777777" w:rsidR="007A7796" w:rsidRDefault="007A7796">
      <w:pPr>
        <w:spacing w:line="240" w:lineRule="auto"/>
      </w:pPr>
      <w:r>
        <w:continuationSeparator/>
      </w:r>
    </w:p>
  </w:footnote>
  <w:footnote w:id="1">
    <w:p w14:paraId="6ABFF3E6" w14:textId="77777777" w:rsidR="00C6074B" w:rsidRDefault="00C6074B">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C6074B" w:rsidRDefault="00C6074B">
      <w:pPr>
        <w:spacing w:line="240" w:lineRule="auto"/>
        <w:rPr>
          <w:sz w:val="20"/>
          <w:szCs w:val="20"/>
        </w:rPr>
      </w:pPr>
      <w:r>
        <w:rPr>
          <w:vertAlign w:val="superscript"/>
        </w:rPr>
        <w:footnoteRef/>
      </w:r>
      <w:r>
        <w:rPr>
          <w:sz w:val="20"/>
          <w:szCs w:val="20"/>
        </w:rPr>
        <w:t xml:space="preserve"> https://material.io/design/</w:t>
      </w:r>
    </w:p>
  </w:footnote>
  <w:footnote w:id="3">
    <w:p w14:paraId="2C24E101" w14:textId="77777777" w:rsidR="00C6074B" w:rsidRDefault="00C6074B">
      <w:pPr>
        <w:spacing w:line="240" w:lineRule="auto"/>
        <w:rPr>
          <w:sz w:val="20"/>
          <w:szCs w:val="20"/>
        </w:rPr>
      </w:pPr>
      <w:r>
        <w:rPr>
          <w:vertAlign w:val="superscript"/>
        </w:rPr>
        <w:footnoteRef/>
      </w:r>
      <w:r>
        <w:rPr>
          <w:sz w:val="20"/>
          <w:szCs w:val="20"/>
        </w:rPr>
        <w:t xml:space="preserve"> https://dotproject.net/</w:t>
      </w:r>
    </w:p>
  </w:footnote>
  <w:footnote w:id="4">
    <w:p w14:paraId="1DD8AF7E" w14:textId="77777777" w:rsidR="00C6074B" w:rsidRDefault="00C6074B">
      <w:pPr>
        <w:spacing w:line="240" w:lineRule="auto"/>
        <w:rPr>
          <w:sz w:val="20"/>
          <w:szCs w:val="20"/>
        </w:rPr>
      </w:pPr>
      <w:r>
        <w:rPr>
          <w:vertAlign w:val="superscript"/>
        </w:rPr>
        <w:footnoteRef/>
      </w:r>
      <w:r>
        <w:rPr>
          <w:sz w:val="20"/>
          <w:szCs w:val="20"/>
        </w:rPr>
        <w:t xml:space="preserve"> https://ieeexplore.ieee.org/</w:t>
      </w:r>
    </w:p>
  </w:footnote>
  <w:footnote w:id="5">
    <w:p w14:paraId="1CD13D3B" w14:textId="77777777" w:rsidR="00C6074B" w:rsidRDefault="00C6074B">
      <w:pPr>
        <w:spacing w:line="240" w:lineRule="auto"/>
        <w:rPr>
          <w:sz w:val="20"/>
          <w:szCs w:val="20"/>
        </w:rPr>
      </w:pPr>
      <w:r>
        <w:rPr>
          <w:vertAlign w:val="superscript"/>
        </w:rPr>
        <w:footnoteRef/>
      </w:r>
      <w:r>
        <w:rPr>
          <w:sz w:val="20"/>
          <w:szCs w:val="20"/>
        </w:rPr>
        <w:t xml:space="preserve"> https://dl.acm.org/</w:t>
      </w:r>
    </w:p>
  </w:footnote>
  <w:footnote w:id="6">
    <w:p w14:paraId="2226CCB6" w14:textId="77777777" w:rsidR="00C6074B" w:rsidRDefault="00C6074B">
      <w:pPr>
        <w:spacing w:line="240" w:lineRule="auto"/>
        <w:rPr>
          <w:sz w:val="20"/>
          <w:szCs w:val="20"/>
        </w:rPr>
      </w:pPr>
      <w:r>
        <w:rPr>
          <w:vertAlign w:val="superscript"/>
        </w:rPr>
        <w:footnoteRef/>
      </w:r>
      <w:r>
        <w:rPr>
          <w:sz w:val="20"/>
          <w:szCs w:val="20"/>
        </w:rPr>
        <w:t xml:space="preserve"> https://scholar.google.com.br/</w:t>
      </w:r>
    </w:p>
  </w:footnote>
  <w:footnote w:id="7">
    <w:p w14:paraId="45883882" w14:textId="77777777" w:rsidR="00C6074B" w:rsidRDefault="00C6074B">
      <w:pPr>
        <w:spacing w:line="240" w:lineRule="auto"/>
        <w:rPr>
          <w:sz w:val="20"/>
          <w:szCs w:val="20"/>
        </w:rPr>
      </w:pPr>
      <w:r>
        <w:rPr>
          <w:vertAlign w:val="superscript"/>
        </w:rPr>
        <w:footnoteRef/>
      </w:r>
      <w:r>
        <w:rPr>
          <w:sz w:val="20"/>
          <w:szCs w:val="20"/>
        </w:rPr>
        <w:t xml:space="preserve"> https://www.google.com/</w:t>
      </w:r>
    </w:p>
  </w:footnote>
  <w:footnote w:id="8">
    <w:p w14:paraId="15ECBDA1" w14:textId="77777777" w:rsidR="00C6074B" w:rsidRDefault="00C6074B">
      <w:pPr>
        <w:spacing w:line="240" w:lineRule="auto"/>
        <w:rPr>
          <w:sz w:val="20"/>
          <w:szCs w:val="20"/>
        </w:rPr>
      </w:pPr>
      <w:r>
        <w:rPr>
          <w:vertAlign w:val="superscript"/>
        </w:rPr>
        <w:footnoteRef/>
      </w:r>
      <w:r>
        <w:rPr>
          <w:sz w:val="20"/>
          <w:szCs w:val="20"/>
        </w:rPr>
        <w:t xml:space="preserve"> https://www.capterra.com/</w:t>
      </w:r>
    </w:p>
  </w:footnote>
  <w:footnote w:id="9">
    <w:p w14:paraId="36337A44" w14:textId="77777777" w:rsidR="00C6074B" w:rsidRDefault="00C6074B">
      <w:pPr>
        <w:spacing w:line="240" w:lineRule="auto"/>
        <w:rPr>
          <w:sz w:val="20"/>
          <w:szCs w:val="20"/>
        </w:rPr>
      </w:pPr>
      <w:r>
        <w:rPr>
          <w:vertAlign w:val="superscript"/>
        </w:rPr>
        <w:footnoteRef/>
      </w:r>
      <w:r>
        <w:rPr>
          <w:sz w:val="20"/>
          <w:szCs w:val="20"/>
        </w:rPr>
        <w:t xml:space="preserve"> https://sourceforge.net/</w:t>
      </w:r>
    </w:p>
  </w:footnote>
  <w:footnote w:id="10">
    <w:p w14:paraId="6FE6660E" w14:textId="77777777" w:rsidR="00C6074B" w:rsidRDefault="00C6074B">
      <w:pPr>
        <w:spacing w:line="240" w:lineRule="auto"/>
        <w:rPr>
          <w:sz w:val="20"/>
          <w:szCs w:val="20"/>
        </w:rPr>
      </w:pPr>
      <w:r>
        <w:rPr>
          <w:vertAlign w:val="superscript"/>
        </w:rPr>
        <w:footnoteRef/>
      </w:r>
      <w:r>
        <w:rPr>
          <w:sz w:val="20"/>
          <w:szCs w:val="20"/>
        </w:rPr>
        <w:t xml:space="preserve"> https://www.atlassian.com/software/jira</w:t>
      </w:r>
    </w:p>
  </w:footnote>
  <w:footnote w:id="11">
    <w:p w14:paraId="74E621BE" w14:textId="77777777" w:rsidR="00C6074B" w:rsidRDefault="00C6074B">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2">
    <w:p w14:paraId="3BA95D33" w14:textId="77777777" w:rsidR="00C6074B" w:rsidRDefault="00C6074B">
      <w:pPr>
        <w:spacing w:line="240" w:lineRule="auto"/>
        <w:rPr>
          <w:sz w:val="20"/>
          <w:szCs w:val="20"/>
        </w:rPr>
      </w:pPr>
      <w:r>
        <w:rPr>
          <w:vertAlign w:val="superscript"/>
        </w:rPr>
        <w:footnoteRef/>
      </w:r>
      <w:r>
        <w:rPr>
          <w:sz w:val="20"/>
          <w:szCs w:val="20"/>
        </w:rPr>
        <w:t xml:space="preserve"> https://trello.com/</w:t>
      </w:r>
    </w:p>
  </w:footnote>
  <w:footnote w:id="13">
    <w:p w14:paraId="6B694C02" w14:textId="77777777" w:rsidR="00C6074B" w:rsidRDefault="00C6074B">
      <w:pPr>
        <w:spacing w:line="240" w:lineRule="auto"/>
        <w:rPr>
          <w:sz w:val="20"/>
          <w:szCs w:val="20"/>
        </w:rPr>
      </w:pPr>
      <w:r>
        <w:rPr>
          <w:vertAlign w:val="superscript"/>
        </w:rPr>
        <w:footnoteRef/>
      </w:r>
      <w:r>
        <w:rPr>
          <w:sz w:val="20"/>
          <w:szCs w:val="20"/>
        </w:rPr>
        <w:t xml:space="preserve"> https://blog.trello.com/the-trello-tech-stack</w:t>
      </w:r>
    </w:p>
  </w:footnote>
  <w:footnote w:id="14">
    <w:p w14:paraId="4195EACD" w14:textId="77777777" w:rsidR="00C6074B" w:rsidRDefault="00C6074B">
      <w:pPr>
        <w:spacing w:line="240" w:lineRule="auto"/>
        <w:rPr>
          <w:sz w:val="20"/>
          <w:szCs w:val="20"/>
        </w:rPr>
      </w:pPr>
      <w:r>
        <w:rPr>
          <w:vertAlign w:val="superscript"/>
        </w:rPr>
        <w:footnoteRef/>
      </w:r>
      <w:r>
        <w:rPr>
          <w:sz w:val="20"/>
          <w:szCs w:val="20"/>
        </w:rPr>
        <w:t xml:space="preserve"> https://coffeescript.org/</w:t>
      </w:r>
    </w:p>
  </w:footnote>
  <w:footnote w:id="15">
    <w:p w14:paraId="2F5DA0E7" w14:textId="77777777" w:rsidR="00C6074B" w:rsidRDefault="00C6074B">
      <w:pPr>
        <w:spacing w:line="240" w:lineRule="auto"/>
        <w:rPr>
          <w:sz w:val="20"/>
          <w:szCs w:val="20"/>
        </w:rPr>
      </w:pPr>
      <w:r>
        <w:rPr>
          <w:vertAlign w:val="superscript"/>
        </w:rPr>
        <w:footnoteRef/>
      </w:r>
      <w:r>
        <w:rPr>
          <w:sz w:val="20"/>
          <w:szCs w:val="20"/>
        </w:rPr>
        <w:t xml:space="preserve"> http://backbonejs.org/</w:t>
      </w:r>
    </w:p>
  </w:footnote>
  <w:footnote w:id="16">
    <w:p w14:paraId="35F27D02" w14:textId="77777777" w:rsidR="00C6074B" w:rsidRDefault="00C6074B">
      <w:pPr>
        <w:spacing w:line="240" w:lineRule="auto"/>
        <w:rPr>
          <w:sz w:val="20"/>
          <w:szCs w:val="20"/>
        </w:rPr>
      </w:pPr>
      <w:r>
        <w:rPr>
          <w:vertAlign w:val="superscript"/>
        </w:rPr>
        <w:footnoteRef/>
      </w:r>
      <w:r>
        <w:rPr>
          <w:sz w:val="20"/>
          <w:szCs w:val="20"/>
        </w:rPr>
        <w:t xml:space="preserve"> https://html-differences.whatwg.org/#apis</w:t>
      </w:r>
    </w:p>
  </w:footnote>
  <w:footnote w:id="17">
    <w:p w14:paraId="32B28D52" w14:textId="77777777" w:rsidR="00C6074B" w:rsidRDefault="00C6074B">
      <w:pPr>
        <w:spacing w:line="240" w:lineRule="auto"/>
        <w:rPr>
          <w:sz w:val="20"/>
          <w:szCs w:val="20"/>
        </w:rPr>
      </w:pPr>
      <w:r>
        <w:rPr>
          <w:vertAlign w:val="superscript"/>
        </w:rPr>
        <w:footnoteRef/>
      </w:r>
      <w:r>
        <w:rPr>
          <w:sz w:val="20"/>
          <w:szCs w:val="20"/>
        </w:rPr>
        <w:t xml:space="preserve"> http://mustache.github.io/</w:t>
      </w:r>
    </w:p>
  </w:footnote>
  <w:footnote w:id="18">
    <w:p w14:paraId="06E4433B" w14:textId="77777777" w:rsidR="00C6074B" w:rsidRDefault="00C6074B">
      <w:pPr>
        <w:spacing w:line="240" w:lineRule="auto"/>
        <w:rPr>
          <w:sz w:val="20"/>
          <w:szCs w:val="20"/>
        </w:rPr>
      </w:pPr>
      <w:r>
        <w:rPr>
          <w:vertAlign w:val="superscript"/>
        </w:rPr>
        <w:footnoteRef/>
      </w:r>
      <w:r>
        <w:rPr>
          <w:sz w:val="20"/>
          <w:szCs w:val="20"/>
        </w:rPr>
        <w:t xml:space="preserve"> https://nodejs.org/en/</w:t>
      </w:r>
    </w:p>
  </w:footnote>
  <w:footnote w:id="19">
    <w:p w14:paraId="7DF3EA00" w14:textId="77777777" w:rsidR="00C6074B" w:rsidRDefault="00C6074B">
      <w:pPr>
        <w:spacing w:line="240" w:lineRule="auto"/>
        <w:rPr>
          <w:sz w:val="20"/>
          <w:szCs w:val="20"/>
        </w:rPr>
      </w:pPr>
      <w:r>
        <w:rPr>
          <w:vertAlign w:val="superscript"/>
        </w:rPr>
        <w:footnoteRef/>
      </w:r>
      <w:r>
        <w:rPr>
          <w:sz w:val="20"/>
          <w:szCs w:val="20"/>
        </w:rPr>
        <w:t xml:space="preserve"> http://www.haproxy.org/</w:t>
      </w:r>
    </w:p>
  </w:footnote>
  <w:footnote w:id="20">
    <w:p w14:paraId="1164EB5A" w14:textId="77777777" w:rsidR="00C6074B" w:rsidRDefault="00C6074B">
      <w:pPr>
        <w:spacing w:line="240" w:lineRule="auto"/>
        <w:rPr>
          <w:sz w:val="20"/>
          <w:szCs w:val="20"/>
        </w:rPr>
      </w:pPr>
      <w:r>
        <w:rPr>
          <w:vertAlign w:val="superscript"/>
        </w:rPr>
        <w:footnoteRef/>
      </w:r>
      <w:r>
        <w:rPr>
          <w:sz w:val="20"/>
          <w:szCs w:val="20"/>
        </w:rPr>
        <w:t xml:space="preserve"> https://redis.io/</w:t>
      </w:r>
    </w:p>
  </w:footnote>
  <w:footnote w:id="21">
    <w:p w14:paraId="67A59E28" w14:textId="77777777" w:rsidR="00C6074B" w:rsidRDefault="00C6074B">
      <w:pPr>
        <w:spacing w:line="240" w:lineRule="auto"/>
        <w:rPr>
          <w:sz w:val="20"/>
          <w:szCs w:val="20"/>
        </w:rPr>
      </w:pPr>
      <w:r>
        <w:rPr>
          <w:vertAlign w:val="superscript"/>
        </w:rPr>
        <w:footnoteRef/>
      </w:r>
      <w:r>
        <w:rPr>
          <w:sz w:val="20"/>
          <w:szCs w:val="20"/>
        </w:rPr>
        <w:t xml:space="preserve"> https://www.mongodb.com/</w:t>
      </w:r>
    </w:p>
  </w:footnote>
  <w:footnote w:id="22">
    <w:p w14:paraId="57B142CA" w14:textId="77777777" w:rsidR="00C6074B" w:rsidRDefault="00C6074B">
      <w:pPr>
        <w:spacing w:line="240" w:lineRule="auto"/>
        <w:rPr>
          <w:sz w:val="20"/>
          <w:szCs w:val="20"/>
        </w:rPr>
      </w:pPr>
      <w:r>
        <w:rPr>
          <w:vertAlign w:val="superscript"/>
        </w:rPr>
        <w:footnoteRef/>
      </w:r>
      <w:r>
        <w:rPr>
          <w:sz w:val="20"/>
          <w:szCs w:val="20"/>
        </w:rPr>
        <w:t xml:space="preserve"> https://www.teamwork.com/project-management-software</w:t>
      </w:r>
    </w:p>
  </w:footnote>
  <w:footnote w:id="23">
    <w:p w14:paraId="465C2C8E" w14:textId="77777777" w:rsidR="00C6074B" w:rsidRDefault="00C6074B">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4">
    <w:p w14:paraId="59261003" w14:textId="77777777" w:rsidR="00C6074B" w:rsidRDefault="00C6074B">
      <w:pPr>
        <w:spacing w:line="240" w:lineRule="auto"/>
        <w:rPr>
          <w:sz w:val="20"/>
          <w:szCs w:val="20"/>
        </w:rPr>
      </w:pPr>
      <w:r>
        <w:rPr>
          <w:vertAlign w:val="superscript"/>
        </w:rPr>
        <w:footnoteRef/>
      </w:r>
      <w:r>
        <w:rPr>
          <w:sz w:val="20"/>
          <w:szCs w:val="20"/>
        </w:rPr>
        <w:t xml:space="preserve"> https://knockoutjs.com/</w:t>
      </w:r>
    </w:p>
  </w:footnote>
  <w:footnote w:id="25">
    <w:p w14:paraId="2441276C" w14:textId="77777777" w:rsidR="00C6074B" w:rsidRDefault="00C6074B">
      <w:pPr>
        <w:spacing w:line="240" w:lineRule="auto"/>
        <w:rPr>
          <w:sz w:val="20"/>
          <w:szCs w:val="20"/>
        </w:rPr>
      </w:pPr>
      <w:r>
        <w:rPr>
          <w:vertAlign w:val="superscript"/>
        </w:rPr>
        <w:footnoteRef/>
      </w:r>
      <w:r>
        <w:rPr>
          <w:sz w:val="20"/>
          <w:szCs w:val="20"/>
        </w:rPr>
        <w:t xml:space="preserve"> https://www.wrike.com/</w:t>
      </w:r>
    </w:p>
  </w:footnote>
  <w:footnote w:id="26">
    <w:p w14:paraId="72921606" w14:textId="77777777" w:rsidR="00C6074B" w:rsidRDefault="00C6074B">
      <w:pPr>
        <w:spacing w:line="240" w:lineRule="auto"/>
        <w:rPr>
          <w:sz w:val="20"/>
          <w:szCs w:val="20"/>
        </w:rPr>
      </w:pPr>
      <w:r>
        <w:rPr>
          <w:vertAlign w:val="superscript"/>
        </w:rPr>
        <w:footnoteRef/>
      </w:r>
      <w:r>
        <w:rPr>
          <w:sz w:val="20"/>
          <w:szCs w:val="20"/>
        </w:rPr>
        <w:t xml:space="preserve"> https://podio.com/site</w:t>
      </w:r>
    </w:p>
  </w:footnote>
  <w:footnote w:id="27">
    <w:p w14:paraId="6963E26F" w14:textId="77777777" w:rsidR="00C6074B" w:rsidRDefault="00C6074B">
      <w:pPr>
        <w:spacing w:line="240" w:lineRule="auto"/>
        <w:rPr>
          <w:sz w:val="20"/>
          <w:szCs w:val="20"/>
        </w:rPr>
      </w:pPr>
      <w:r>
        <w:rPr>
          <w:vertAlign w:val="superscript"/>
        </w:rPr>
        <w:footnoteRef/>
      </w:r>
      <w:r>
        <w:rPr>
          <w:sz w:val="20"/>
          <w:szCs w:val="20"/>
        </w:rPr>
        <w:t xml:space="preserve"> https://asana.com/</w:t>
      </w:r>
    </w:p>
  </w:footnote>
  <w:footnote w:id="28">
    <w:p w14:paraId="37F298B6"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https://www.redmine.org/</w:t>
      </w:r>
    </w:p>
  </w:footnote>
  <w:footnote w:id="29">
    <w:p w14:paraId="70D95688" w14:textId="77777777" w:rsidR="00C6074B" w:rsidRPr="00E5040A" w:rsidRDefault="00C6074B">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C6074B" w:rsidRPr="00E5040A" w:rsidRDefault="00C6074B">
      <w:pPr>
        <w:spacing w:line="240" w:lineRule="auto"/>
        <w:rPr>
          <w:sz w:val="20"/>
          <w:szCs w:val="20"/>
        </w:rPr>
      </w:pPr>
    </w:p>
  </w:footnote>
  <w:footnote w:id="30">
    <w:p w14:paraId="1FFBA164"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1">
    <w:p w14:paraId="136B4768"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https://docs.google.com/forms</w:t>
      </w:r>
    </w:p>
  </w:footnote>
  <w:footnote w:id="32">
    <w:p w14:paraId="159F1E9A"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https://app.xtensio.com</w:t>
      </w:r>
    </w:p>
  </w:footnote>
  <w:footnote w:id="33">
    <w:p w14:paraId="1465A7CE"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https://www.uml.org/</w:t>
      </w:r>
    </w:p>
  </w:footnote>
  <w:footnote w:id="34">
    <w:p w14:paraId="1AE3439C"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https://www.genmymodel.com/</w:t>
      </w:r>
    </w:p>
  </w:footnote>
  <w:footnote w:id="35">
    <w:p w14:paraId="1BA56CE0"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https://php.net/</w:t>
      </w:r>
    </w:p>
  </w:footnote>
  <w:footnote w:id="36">
    <w:p w14:paraId="344E7F81"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https://www.mysql.com/</w:t>
      </w:r>
    </w:p>
  </w:footnote>
  <w:footnote w:id="37">
    <w:p w14:paraId="427E3F32"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https://www.javascript.com/</w:t>
      </w:r>
    </w:p>
  </w:footnote>
  <w:footnote w:id="38">
    <w:p w14:paraId="004B3803"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https://jquery.com/</w:t>
      </w:r>
    </w:p>
  </w:footnote>
  <w:footnote w:id="39">
    <w:p w14:paraId="60B06C35"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https://www.w3schools.com/html/</w:t>
      </w:r>
    </w:p>
  </w:footnote>
  <w:footnote w:id="40">
    <w:p w14:paraId="6B341208"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https://www.w3schools.com/css/</w:t>
      </w:r>
    </w:p>
  </w:footnote>
  <w:footnote w:id="41">
    <w:p w14:paraId="47A4B0E5"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https://getbootstrap.com/</w:t>
      </w:r>
    </w:p>
  </w:footnote>
  <w:footnote w:id="42">
    <w:p w14:paraId="142321ED"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https://webaim.org/resources/contrastchecker/</w:t>
      </w:r>
    </w:p>
  </w:footnote>
  <w:footnote w:id="43">
    <w:p w14:paraId="22D947AF" w14:textId="77777777" w:rsidR="00C6074B" w:rsidRPr="00E5040A" w:rsidRDefault="00C6074B">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4">
    <w:p w14:paraId="049FBC1A"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https://www.docker.com/</w:t>
      </w:r>
    </w:p>
  </w:footnote>
  <w:footnote w:id="45">
    <w:p w14:paraId="7EFFD568"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https://hub.docker.com/</w:t>
      </w:r>
    </w:p>
  </w:footnote>
  <w:footnote w:id="46">
    <w:p w14:paraId="37AAFE2D"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https://www.mysql.com/products/workbench/</w:t>
      </w:r>
    </w:p>
  </w:footnote>
  <w:footnote w:id="47">
    <w:p w14:paraId="35E5E6E1"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http://httpd.apache.org/</w:t>
      </w:r>
    </w:p>
  </w:footnote>
  <w:footnote w:id="48">
    <w:p w14:paraId="4FD71A1B" w14:textId="77777777" w:rsidR="00C6074B" w:rsidRPr="00E5040A" w:rsidRDefault="00C6074B">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C6074B" w:rsidRDefault="00C6074B">
    <w:pPr>
      <w:jc w:val="right"/>
    </w:pPr>
  </w:p>
  <w:p w14:paraId="50FD34E3" w14:textId="77777777" w:rsidR="00C6074B" w:rsidRDefault="00C6074B">
    <w:pPr>
      <w:jc w:val="right"/>
    </w:pPr>
  </w:p>
  <w:p w14:paraId="1CE2C0A8" w14:textId="77777777" w:rsidR="00C6074B" w:rsidRDefault="00C6074B">
    <w:pPr>
      <w:jc w:val="right"/>
    </w:pPr>
    <w:r>
      <w:fldChar w:fldCharType="begin"/>
    </w:r>
    <w:r>
      <w:instrText>PAGE</w:instrText>
    </w:r>
    <w:r>
      <w:fldChar w:fldCharType="separate"/>
    </w:r>
    <w:r w:rsidR="00B74793">
      <w:rPr>
        <w:noProof/>
      </w:rPr>
      <w:t>10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C6074B" w:rsidRDefault="00C6074B">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0323E5"/>
    <w:multiLevelType w:val="multilevel"/>
    <w:tmpl w:val="7B5CD5E4"/>
    <w:lvl w:ilvl="0">
      <w:start w:val="4"/>
      <w:numFmt w:val="decimal"/>
      <w:lvlText w:val="%1"/>
      <w:lvlJc w:val="left"/>
      <w:pPr>
        <w:ind w:left="405" w:hanging="405"/>
      </w:pPr>
      <w:rPr>
        <w:rFonts w:hint="default"/>
        <w:b w:val="0"/>
      </w:rPr>
    </w:lvl>
    <w:lvl w:ilvl="1">
      <w:start w:val="6"/>
      <w:numFmt w:val="decimal"/>
      <w:lvlText w:val="%1.%2"/>
      <w:lvlJc w:val="left"/>
      <w:pPr>
        <w:ind w:left="405" w:hanging="40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4"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26"/>
  </w:num>
  <w:num w:numId="3">
    <w:abstractNumId w:val="57"/>
  </w:num>
  <w:num w:numId="4">
    <w:abstractNumId w:val="55"/>
  </w:num>
  <w:num w:numId="5">
    <w:abstractNumId w:val="37"/>
  </w:num>
  <w:num w:numId="6">
    <w:abstractNumId w:val="10"/>
  </w:num>
  <w:num w:numId="7">
    <w:abstractNumId w:val="44"/>
  </w:num>
  <w:num w:numId="8">
    <w:abstractNumId w:val="51"/>
  </w:num>
  <w:num w:numId="9">
    <w:abstractNumId w:val="28"/>
  </w:num>
  <w:num w:numId="10">
    <w:abstractNumId w:val="3"/>
  </w:num>
  <w:num w:numId="11">
    <w:abstractNumId w:val="16"/>
  </w:num>
  <w:num w:numId="12">
    <w:abstractNumId w:val="49"/>
  </w:num>
  <w:num w:numId="13">
    <w:abstractNumId w:val="45"/>
  </w:num>
  <w:num w:numId="14">
    <w:abstractNumId w:val="52"/>
  </w:num>
  <w:num w:numId="15">
    <w:abstractNumId w:val="20"/>
  </w:num>
  <w:num w:numId="16">
    <w:abstractNumId w:val="46"/>
  </w:num>
  <w:num w:numId="17">
    <w:abstractNumId w:val="11"/>
  </w:num>
  <w:num w:numId="18">
    <w:abstractNumId w:val="42"/>
  </w:num>
  <w:num w:numId="19">
    <w:abstractNumId w:val="36"/>
  </w:num>
  <w:num w:numId="20">
    <w:abstractNumId w:val="31"/>
  </w:num>
  <w:num w:numId="21">
    <w:abstractNumId w:val="6"/>
  </w:num>
  <w:num w:numId="22">
    <w:abstractNumId w:val="7"/>
  </w:num>
  <w:num w:numId="23">
    <w:abstractNumId w:val="40"/>
  </w:num>
  <w:num w:numId="24">
    <w:abstractNumId w:val="12"/>
  </w:num>
  <w:num w:numId="25">
    <w:abstractNumId w:val="18"/>
  </w:num>
  <w:num w:numId="26">
    <w:abstractNumId w:val="1"/>
  </w:num>
  <w:num w:numId="27">
    <w:abstractNumId w:val="22"/>
  </w:num>
  <w:num w:numId="28">
    <w:abstractNumId w:val="38"/>
  </w:num>
  <w:num w:numId="29">
    <w:abstractNumId w:val="43"/>
  </w:num>
  <w:num w:numId="30">
    <w:abstractNumId w:val="8"/>
  </w:num>
  <w:num w:numId="31">
    <w:abstractNumId w:val="41"/>
  </w:num>
  <w:num w:numId="32">
    <w:abstractNumId w:val="27"/>
  </w:num>
  <w:num w:numId="33">
    <w:abstractNumId w:val="32"/>
  </w:num>
  <w:num w:numId="34">
    <w:abstractNumId w:val="17"/>
  </w:num>
  <w:num w:numId="35">
    <w:abstractNumId w:val="54"/>
  </w:num>
  <w:num w:numId="36">
    <w:abstractNumId w:val="0"/>
  </w:num>
  <w:num w:numId="37">
    <w:abstractNumId w:val="29"/>
  </w:num>
  <w:num w:numId="38">
    <w:abstractNumId w:val="56"/>
  </w:num>
  <w:num w:numId="39">
    <w:abstractNumId w:val="35"/>
  </w:num>
  <w:num w:numId="40">
    <w:abstractNumId w:val="53"/>
  </w:num>
  <w:num w:numId="41">
    <w:abstractNumId w:val="34"/>
  </w:num>
  <w:num w:numId="42">
    <w:abstractNumId w:val="39"/>
  </w:num>
  <w:num w:numId="43">
    <w:abstractNumId w:val="50"/>
  </w:num>
  <w:num w:numId="44">
    <w:abstractNumId w:val="30"/>
  </w:num>
  <w:num w:numId="45">
    <w:abstractNumId w:val="9"/>
  </w:num>
  <w:num w:numId="46">
    <w:abstractNumId w:val="15"/>
  </w:num>
  <w:num w:numId="47">
    <w:abstractNumId w:val="2"/>
  </w:num>
  <w:num w:numId="48">
    <w:abstractNumId w:val="47"/>
  </w:num>
  <w:num w:numId="49">
    <w:abstractNumId w:val="5"/>
  </w:num>
  <w:num w:numId="50">
    <w:abstractNumId w:val="14"/>
  </w:num>
  <w:num w:numId="51">
    <w:abstractNumId w:val="48"/>
  </w:num>
  <w:num w:numId="52">
    <w:abstractNumId w:val="25"/>
  </w:num>
  <w:num w:numId="53">
    <w:abstractNumId w:val="24"/>
  </w:num>
  <w:num w:numId="54">
    <w:abstractNumId w:val="21"/>
  </w:num>
  <w:num w:numId="55">
    <w:abstractNumId w:val="4"/>
  </w:num>
  <w:num w:numId="56">
    <w:abstractNumId w:val="33"/>
  </w:num>
  <w:num w:numId="57">
    <w:abstractNumId w:val="19"/>
  </w:num>
  <w:num w:numId="58">
    <w:abstractNumId w:val="13"/>
  </w:num>
  <w:numIdMacAtCleanup w:val="5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an Hauck">
    <w15:presenceInfo w15:providerId="Windows Live" w15:userId="37a7b958e36e0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B4016"/>
    <w:rsid w:val="000F25BD"/>
    <w:rsid w:val="0016255F"/>
    <w:rsid w:val="001D5C6C"/>
    <w:rsid w:val="001E1F62"/>
    <w:rsid w:val="001F414C"/>
    <w:rsid w:val="001F49E4"/>
    <w:rsid w:val="001F7582"/>
    <w:rsid w:val="001F7741"/>
    <w:rsid w:val="00213F61"/>
    <w:rsid w:val="002252F4"/>
    <w:rsid w:val="00230418"/>
    <w:rsid w:val="00230FD2"/>
    <w:rsid w:val="002426B3"/>
    <w:rsid w:val="00294ED8"/>
    <w:rsid w:val="002A2F29"/>
    <w:rsid w:val="002B4FB2"/>
    <w:rsid w:val="002E3F93"/>
    <w:rsid w:val="002F0319"/>
    <w:rsid w:val="00371784"/>
    <w:rsid w:val="003B3C2C"/>
    <w:rsid w:val="003B79E8"/>
    <w:rsid w:val="00415690"/>
    <w:rsid w:val="0041638B"/>
    <w:rsid w:val="004F276C"/>
    <w:rsid w:val="004F69CB"/>
    <w:rsid w:val="0051607A"/>
    <w:rsid w:val="00546D82"/>
    <w:rsid w:val="00586058"/>
    <w:rsid w:val="0059185A"/>
    <w:rsid w:val="00616AC0"/>
    <w:rsid w:val="00616F3E"/>
    <w:rsid w:val="006271E0"/>
    <w:rsid w:val="00643887"/>
    <w:rsid w:val="00681AE9"/>
    <w:rsid w:val="00684945"/>
    <w:rsid w:val="006C01BB"/>
    <w:rsid w:val="006D41ED"/>
    <w:rsid w:val="006F5FF4"/>
    <w:rsid w:val="006F79C3"/>
    <w:rsid w:val="007330E5"/>
    <w:rsid w:val="007376B3"/>
    <w:rsid w:val="00745CC0"/>
    <w:rsid w:val="0075180E"/>
    <w:rsid w:val="00754C9B"/>
    <w:rsid w:val="00756256"/>
    <w:rsid w:val="00763A04"/>
    <w:rsid w:val="00771B2A"/>
    <w:rsid w:val="00792EFE"/>
    <w:rsid w:val="00797B71"/>
    <w:rsid w:val="007A1DA0"/>
    <w:rsid w:val="007A7796"/>
    <w:rsid w:val="007B5596"/>
    <w:rsid w:val="007D2F4B"/>
    <w:rsid w:val="007E3419"/>
    <w:rsid w:val="007F1AE1"/>
    <w:rsid w:val="00803FAA"/>
    <w:rsid w:val="00816C02"/>
    <w:rsid w:val="00817F2B"/>
    <w:rsid w:val="00844D78"/>
    <w:rsid w:val="008710D2"/>
    <w:rsid w:val="008A2DDD"/>
    <w:rsid w:val="008A2E20"/>
    <w:rsid w:val="008D3FA7"/>
    <w:rsid w:val="008E6973"/>
    <w:rsid w:val="00900969"/>
    <w:rsid w:val="009127ED"/>
    <w:rsid w:val="00950DF6"/>
    <w:rsid w:val="0095753C"/>
    <w:rsid w:val="009754E2"/>
    <w:rsid w:val="009B0A3A"/>
    <w:rsid w:val="00A01A15"/>
    <w:rsid w:val="00A9581D"/>
    <w:rsid w:val="00AA63DC"/>
    <w:rsid w:val="00AE5BF1"/>
    <w:rsid w:val="00B03A5C"/>
    <w:rsid w:val="00B12185"/>
    <w:rsid w:val="00B2598F"/>
    <w:rsid w:val="00B336A4"/>
    <w:rsid w:val="00B74793"/>
    <w:rsid w:val="00B828DE"/>
    <w:rsid w:val="00B8720A"/>
    <w:rsid w:val="00BB289C"/>
    <w:rsid w:val="00BB7CAE"/>
    <w:rsid w:val="00BC3B7E"/>
    <w:rsid w:val="00BD4E35"/>
    <w:rsid w:val="00BE1999"/>
    <w:rsid w:val="00C20471"/>
    <w:rsid w:val="00C2106B"/>
    <w:rsid w:val="00C355DE"/>
    <w:rsid w:val="00C6074B"/>
    <w:rsid w:val="00C66F96"/>
    <w:rsid w:val="00C82A1F"/>
    <w:rsid w:val="00C83140"/>
    <w:rsid w:val="00C9676B"/>
    <w:rsid w:val="00CE57C1"/>
    <w:rsid w:val="00D21BA2"/>
    <w:rsid w:val="00D50547"/>
    <w:rsid w:val="00DB0351"/>
    <w:rsid w:val="00DC5F80"/>
    <w:rsid w:val="00DF29B0"/>
    <w:rsid w:val="00E17C7C"/>
    <w:rsid w:val="00E20BA6"/>
    <w:rsid w:val="00E40A97"/>
    <w:rsid w:val="00E5040A"/>
    <w:rsid w:val="00E515F3"/>
    <w:rsid w:val="00E774FC"/>
    <w:rsid w:val="00E81B54"/>
    <w:rsid w:val="00EB1AB9"/>
    <w:rsid w:val="00EB3F15"/>
    <w:rsid w:val="00ED0C28"/>
    <w:rsid w:val="00F05DC0"/>
    <w:rsid w:val="00F3745F"/>
    <w:rsid w:val="00F65571"/>
    <w:rsid w:val="00FC26A2"/>
    <w:rsid w:val="00FD4944"/>
    <w:rsid w:val="00FE5561"/>
    <w:rsid w:val="00FF501C"/>
    <w:rsid w:val="00FF69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 w:type="character" w:styleId="Forte">
    <w:name w:val="Strong"/>
    <w:basedOn w:val="Fontepargpadro"/>
    <w:uiPriority w:val="22"/>
    <w:qFormat/>
    <w:rsid w:val="00AA63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 w:id="1124153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png"/><Relationship Id="rId11" Type="http://schemas.microsoft.com/office/2011/relationships/commentsExtended" Target="commentsExtended.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jp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jp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jp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comments" Target="comment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jpg"/><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jp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7116A-1191-44CA-A931-A1356A670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3838</TotalTime>
  <Pages>245</Pages>
  <Words>32044</Words>
  <Characters>173043</Characters>
  <Application>Microsoft Office Word</Application>
  <DocSecurity>0</DocSecurity>
  <Lines>1442</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Vitor Jeremias</cp:lastModifiedBy>
  <cp:revision>60</cp:revision>
  <cp:lastPrinted>2019-10-30T03:04:00Z</cp:lastPrinted>
  <dcterms:created xsi:type="dcterms:W3CDTF">2019-10-25T03:30:00Z</dcterms:created>
  <dcterms:modified xsi:type="dcterms:W3CDTF">2019-10-30T03:51:00Z</dcterms:modified>
</cp:coreProperties>
</file>